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E179" w14:textId="1282808E" w:rsidR="002754BD" w:rsidRDefault="002754BD"/>
    <w:p w14:paraId="0B3A0D58" w14:textId="4CFF95FA" w:rsidR="00BB5F90" w:rsidRPr="00BB5F90" w:rsidRDefault="00BB5F90" w:rsidP="00BB5F90"/>
    <w:p w14:paraId="598246FC" w14:textId="77777777" w:rsidR="00BB5F90" w:rsidRPr="00BB5F90" w:rsidRDefault="00BB5F90" w:rsidP="00BB5F90"/>
    <w:p w14:paraId="31D46355" w14:textId="77777777" w:rsidR="00BB5F90" w:rsidRPr="00BB5F90" w:rsidRDefault="00BB5F90" w:rsidP="00BB5F90"/>
    <w:p w14:paraId="07A233C3" w14:textId="77777777" w:rsidR="00BB5F90" w:rsidRPr="00BB5F90" w:rsidRDefault="00BB5F90" w:rsidP="00BB5F90"/>
    <w:p w14:paraId="0008DD53" w14:textId="77777777" w:rsidR="00BB5F90" w:rsidRPr="00BB5F90" w:rsidRDefault="00BB5F90" w:rsidP="00BB5F90"/>
    <w:p w14:paraId="20445472" w14:textId="77777777" w:rsidR="00BB5F90" w:rsidRPr="00BB5F90" w:rsidRDefault="00BB5F90" w:rsidP="00BB5F90"/>
    <w:p w14:paraId="552F4EEE" w14:textId="77777777" w:rsidR="00BB5F90" w:rsidRPr="00BB5F90" w:rsidRDefault="00BB5F90" w:rsidP="00BB5F90"/>
    <w:p w14:paraId="30440B0F" w14:textId="77777777" w:rsidR="00BB5F90" w:rsidRPr="00BB5F90" w:rsidRDefault="00BB5F90" w:rsidP="00BB5F90"/>
    <w:p w14:paraId="02E9EB2A" w14:textId="77777777" w:rsidR="00BB5F90" w:rsidRDefault="00BB5F90" w:rsidP="00BB5F90"/>
    <w:p w14:paraId="0AA203DC" w14:textId="77777777" w:rsidR="00BB5F90" w:rsidRPr="0065331B" w:rsidRDefault="00BB5F90" w:rsidP="00FB64D4">
      <w:pPr>
        <w:ind w:right="49"/>
        <w:jc w:val="center"/>
        <w:rPr>
          <w:rFonts w:ascii="Times New Roman" w:hAnsi="Times New Roman" w:cs="Times New Roman"/>
          <w:b/>
          <w:bCs/>
          <w:sz w:val="48"/>
          <w:szCs w:val="48"/>
        </w:rPr>
      </w:pPr>
      <w:r w:rsidRPr="0065331B">
        <w:rPr>
          <w:rFonts w:ascii="Times New Roman" w:hAnsi="Times New Roman" w:cs="Times New Roman"/>
          <w:b/>
          <w:bCs/>
          <w:sz w:val="48"/>
          <w:szCs w:val="48"/>
        </w:rPr>
        <w:t xml:space="preserve">Sistema de Información para la Gestión del Gimnasio de Halterofilia </w:t>
      </w:r>
      <w:r>
        <w:rPr>
          <w:rFonts w:ascii="Times New Roman" w:hAnsi="Times New Roman" w:cs="Times New Roman"/>
          <w:b/>
          <w:bCs/>
          <w:sz w:val="48"/>
          <w:szCs w:val="48"/>
        </w:rPr>
        <w:t>“</w:t>
      </w:r>
      <w:r w:rsidRPr="00055A5D">
        <w:rPr>
          <w:rFonts w:ascii="Times New Roman" w:hAnsi="Times New Roman" w:cs="Times New Roman"/>
          <w:b/>
          <w:bCs/>
          <w:sz w:val="48"/>
          <w:szCs w:val="48"/>
        </w:rPr>
        <w:t>Eddie Suarez</w:t>
      </w:r>
      <w:r>
        <w:rPr>
          <w:rFonts w:ascii="Times New Roman" w:hAnsi="Times New Roman" w:cs="Times New Roman"/>
          <w:b/>
          <w:bCs/>
          <w:sz w:val="48"/>
          <w:szCs w:val="48"/>
        </w:rPr>
        <w:t xml:space="preserve">” </w:t>
      </w:r>
      <w:r w:rsidRPr="0065331B">
        <w:rPr>
          <w:rFonts w:ascii="Times New Roman" w:hAnsi="Times New Roman" w:cs="Times New Roman"/>
          <w:b/>
          <w:bCs/>
          <w:sz w:val="48"/>
          <w:szCs w:val="48"/>
        </w:rPr>
        <w:t>de la Universidad Politécnica Territorial del Estado Lara Andrés Eloy Blanco (UPTAEB)</w:t>
      </w:r>
    </w:p>
    <w:p w14:paraId="12C0D46D" w14:textId="6A4FA330" w:rsidR="00BB5F90" w:rsidRDefault="00BB5F90" w:rsidP="00FB64D4">
      <w:pPr>
        <w:ind w:right="49"/>
        <w:jc w:val="center"/>
        <w:rPr>
          <w:rFonts w:ascii="Times New Roman" w:hAnsi="Times New Roman" w:cs="Times New Roman"/>
          <w:b/>
          <w:bCs/>
          <w:sz w:val="24"/>
          <w:szCs w:val="24"/>
        </w:rPr>
      </w:pPr>
      <w:r w:rsidRPr="0065331B">
        <w:rPr>
          <w:rFonts w:ascii="Times New Roman" w:hAnsi="Times New Roman" w:cs="Times New Roman"/>
          <w:b/>
          <w:bCs/>
          <w:sz w:val="24"/>
          <w:szCs w:val="24"/>
        </w:rPr>
        <w:t xml:space="preserve">VERSION </w:t>
      </w:r>
      <w:r>
        <w:rPr>
          <w:rFonts w:ascii="Times New Roman" w:hAnsi="Times New Roman" w:cs="Times New Roman"/>
          <w:b/>
          <w:bCs/>
          <w:sz w:val="24"/>
          <w:szCs w:val="24"/>
        </w:rPr>
        <w:t>1.0</w:t>
      </w:r>
    </w:p>
    <w:p w14:paraId="0C346738" w14:textId="77777777" w:rsidR="00BB5F90" w:rsidRDefault="00BB5F90">
      <w:pPr>
        <w:rPr>
          <w:rFonts w:ascii="Times New Roman" w:hAnsi="Times New Roman" w:cs="Times New Roman"/>
          <w:b/>
          <w:bCs/>
          <w:sz w:val="24"/>
          <w:szCs w:val="24"/>
        </w:rPr>
      </w:pPr>
      <w:r>
        <w:rPr>
          <w:rFonts w:ascii="Times New Roman" w:hAnsi="Times New Roman" w:cs="Times New Roman"/>
          <w:b/>
          <w:bCs/>
          <w:sz w:val="24"/>
          <w:szCs w:val="24"/>
        </w:rPr>
        <w:br w:type="page"/>
      </w:r>
    </w:p>
    <w:p w14:paraId="775ECF67" w14:textId="338A870D" w:rsidR="00BB5F90" w:rsidRDefault="00BB5F90" w:rsidP="00BB5F90">
      <w:pPr>
        <w:jc w:val="center"/>
        <w:rPr>
          <w:rFonts w:ascii="Times New Roman" w:hAnsi="Times New Roman" w:cs="Times New Roman"/>
          <w:b/>
          <w:bCs/>
          <w:sz w:val="48"/>
          <w:szCs w:val="48"/>
        </w:rPr>
      </w:pPr>
    </w:p>
    <w:p w14:paraId="0B47A300" w14:textId="77777777" w:rsidR="00BB5F90" w:rsidRDefault="00BB5F90" w:rsidP="00BB5F90">
      <w:pPr>
        <w:jc w:val="center"/>
        <w:rPr>
          <w:rFonts w:ascii="Times New Roman" w:hAnsi="Times New Roman" w:cs="Times New Roman"/>
          <w:b/>
          <w:bCs/>
          <w:sz w:val="48"/>
          <w:szCs w:val="48"/>
        </w:rPr>
      </w:pPr>
    </w:p>
    <w:p w14:paraId="54C2405A" w14:textId="3223C7F3" w:rsidR="00BB5F90" w:rsidRPr="002D0D37" w:rsidRDefault="00BB5F90" w:rsidP="00BB5F9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w:t>
      </w:r>
      <w:r w:rsidRPr="002D0D37">
        <w:rPr>
          <w:rFonts w:ascii="Times New Roman" w:hAnsi="Times New Roman" w:cs="Times New Roman"/>
          <w:b/>
          <w:bCs/>
          <w:sz w:val="28"/>
          <w:szCs w:val="28"/>
          <w:u w:val="single"/>
        </w:rPr>
        <w:t>OJA RESUMEN DE MODIFICACIONES</w:t>
      </w:r>
    </w:p>
    <w:p w14:paraId="3B2B94BD" w14:textId="77777777" w:rsidR="00BB5F90" w:rsidRDefault="00BB5F90" w:rsidP="00BB5F90">
      <w:pPr>
        <w:jc w:val="center"/>
        <w:rPr>
          <w:rFonts w:ascii="Times New Roman" w:hAnsi="Times New Roman" w:cs="Times New Roman"/>
          <w:b/>
          <w:bCs/>
          <w:sz w:val="28"/>
          <w:szCs w:val="28"/>
        </w:rPr>
      </w:pPr>
    </w:p>
    <w:p w14:paraId="11F5DA8C" w14:textId="77777777" w:rsidR="00BB5F90" w:rsidRDefault="00BB5F90" w:rsidP="00BB5F90">
      <w:pPr>
        <w:jc w:val="center"/>
        <w:rPr>
          <w:rFonts w:ascii="Times New Roman" w:hAnsi="Times New Roman" w:cs="Times New Roman"/>
          <w:b/>
          <w:bCs/>
          <w:sz w:val="28"/>
          <w:szCs w:val="28"/>
        </w:rPr>
      </w:pPr>
    </w:p>
    <w:p w14:paraId="1FCDF611" w14:textId="77777777" w:rsidR="00BB5F90" w:rsidRDefault="00BB5F90" w:rsidP="00BB5F90">
      <w:pPr>
        <w:jc w:val="center"/>
        <w:rPr>
          <w:rFonts w:ascii="Times New Roman" w:hAnsi="Times New Roman" w:cs="Times New Roman"/>
          <w:b/>
          <w:bCs/>
          <w:sz w:val="28"/>
          <w:szCs w:val="28"/>
        </w:rPr>
      </w:pPr>
    </w:p>
    <w:tbl>
      <w:tblPr>
        <w:tblStyle w:val="Tablaconcuadrcula"/>
        <w:tblW w:w="11097" w:type="dxa"/>
        <w:tblInd w:w="-5" w:type="dxa"/>
        <w:tblLook w:val="04A0" w:firstRow="1" w:lastRow="0" w:firstColumn="1" w:lastColumn="0" w:noHBand="0" w:noVBand="1"/>
      </w:tblPr>
      <w:tblGrid>
        <w:gridCol w:w="1769"/>
        <w:gridCol w:w="1358"/>
        <w:gridCol w:w="1388"/>
        <w:gridCol w:w="2592"/>
        <w:gridCol w:w="2044"/>
        <w:gridCol w:w="1946"/>
      </w:tblGrid>
      <w:tr w:rsidR="00FB64D4" w14:paraId="65166C0D" w14:textId="77777777" w:rsidTr="00FB64D4">
        <w:trPr>
          <w:trHeight w:val="1050"/>
        </w:trPr>
        <w:tc>
          <w:tcPr>
            <w:tcW w:w="1769" w:type="dxa"/>
            <w:shd w:val="clear" w:color="auto" w:fill="000000" w:themeFill="text1"/>
          </w:tcPr>
          <w:p w14:paraId="3B65AF69"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VERS</w:t>
            </w:r>
            <w:r>
              <w:rPr>
                <w:rFonts w:ascii="Times New Roman" w:hAnsi="Times New Roman" w:cs="Times New Roman"/>
                <w:i/>
                <w:iCs/>
                <w:sz w:val="24"/>
                <w:szCs w:val="24"/>
              </w:rPr>
              <w:t>IÓ</w:t>
            </w:r>
            <w:r w:rsidRPr="002D0D37">
              <w:rPr>
                <w:rFonts w:ascii="Times New Roman" w:hAnsi="Times New Roman" w:cs="Times New Roman"/>
                <w:i/>
                <w:iCs/>
                <w:sz w:val="24"/>
                <w:szCs w:val="24"/>
              </w:rPr>
              <w:t>N</w:t>
            </w:r>
          </w:p>
        </w:tc>
        <w:tc>
          <w:tcPr>
            <w:tcW w:w="1358" w:type="dxa"/>
            <w:shd w:val="clear" w:color="auto" w:fill="000000" w:themeFill="text1"/>
          </w:tcPr>
          <w:p w14:paraId="470722B1"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FECHA</w:t>
            </w:r>
          </w:p>
        </w:tc>
        <w:tc>
          <w:tcPr>
            <w:tcW w:w="1388" w:type="dxa"/>
            <w:shd w:val="clear" w:color="auto" w:fill="000000" w:themeFill="text1"/>
          </w:tcPr>
          <w:p w14:paraId="77CAA814"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PUNTOS</w:t>
            </w:r>
          </w:p>
        </w:tc>
        <w:tc>
          <w:tcPr>
            <w:tcW w:w="2592" w:type="dxa"/>
            <w:shd w:val="clear" w:color="auto" w:fill="000000" w:themeFill="text1"/>
          </w:tcPr>
          <w:p w14:paraId="349F07EB"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CAMBIOS RESPECTO DE LA VERSION ANTERIOR</w:t>
            </w:r>
          </w:p>
        </w:tc>
        <w:tc>
          <w:tcPr>
            <w:tcW w:w="2044" w:type="dxa"/>
            <w:shd w:val="clear" w:color="auto" w:fill="000000" w:themeFill="text1"/>
          </w:tcPr>
          <w:p w14:paraId="53FF9790"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PREPARADO POR</w:t>
            </w:r>
          </w:p>
        </w:tc>
        <w:tc>
          <w:tcPr>
            <w:tcW w:w="1946" w:type="dxa"/>
            <w:shd w:val="clear" w:color="auto" w:fill="000000" w:themeFill="text1"/>
          </w:tcPr>
          <w:p w14:paraId="0F665D4F" w14:textId="77777777" w:rsidR="00BB5F90" w:rsidRPr="002D0D37" w:rsidRDefault="00BB5F90" w:rsidP="005F03C8">
            <w:pPr>
              <w:jc w:val="center"/>
              <w:rPr>
                <w:rFonts w:ascii="Times New Roman" w:hAnsi="Times New Roman" w:cs="Times New Roman"/>
                <w:i/>
                <w:iCs/>
                <w:sz w:val="24"/>
                <w:szCs w:val="24"/>
              </w:rPr>
            </w:pPr>
            <w:r w:rsidRPr="002D0D37">
              <w:rPr>
                <w:rFonts w:ascii="Times New Roman" w:hAnsi="Times New Roman" w:cs="Times New Roman"/>
                <w:i/>
                <w:iCs/>
                <w:sz w:val="24"/>
                <w:szCs w:val="24"/>
              </w:rPr>
              <w:t>APROBADO POR</w:t>
            </w:r>
          </w:p>
        </w:tc>
      </w:tr>
      <w:tr w:rsidR="002C1D84" w14:paraId="2C49E54F" w14:textId="77777777" w:rsidTr="001663F5">
        <w:trPr>
          <w:trHeight w:val="632"/>
        </w:trPr>
        <w:tc>
          <w:tcPr>
            <w:tcW w:w="1769" w:type="dxa"/>
          </w:tcPr>
          <w:p w14:paraId="283C0C16" w14:textId="241752DA" w:rsidR="002C1D84" w:rsidRPr="002D0D37" w:rsidRDefault="002C1D84" w:rsidP="002C1D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358" w:type="dxa"/>
            <w:vAlign w:val="center"/>
          </w:tcPr>
          <w:p w14:paraId="22A867E8" w14:textId="76269A4D" w:rsidR="002C1D84" w:rsidRPr="002C1D84" w:rsidRDefault="002C1D84" w:rsidP="002C1D84">
            <w:pPr>
              <w:jc w:val="center"/>
              <w:rPr>
                <w:rFonts w:ascii="Times New Roman" w:hAnsi="Times New Roman" w:cs="Times New Roman"/>
                <w:b/>
                <w:bCs/>
                <w:sz w:val="24"/>
                <w:szCs w:val="24"/>
              </w:rPr>
            </w:pPr>
            <w:r>
              <w:rPr>
                <w:rFonts w:ascii="Times New Roman" w:hAnsi="Times New Roman" w:cs="Times New Roman"/>
                <w:sz w:val="24"/>
                <w:szCs w:val="24"/>
              </w:rPr>
              <w:t>00/0/2024</w:t>
            </w:r>
          </w:p>
        </w:tc>
        <w:tc>
          <w:tcPr>
            <w:tcW w:w="1388" w:type="dxa"/>
          </w:tcPr>
          <w:p w14:paraId="31A706CC" w14:textId="77777777" w:rsidR="002C1D84" w:rsidRPr="002D0D37" w:rsidRDefault="002C1D84" w:rsidP="002C1D84">
            <w:pPr>
              <w:jc w:val="center"/>
              <w:rPr>
                <w:rFonts w:ascii="Times New Roman" w:hAnsi="Times New Roman" w:cs="Times New Roman"/>
                <w:b/>
                <w:bCs/>
                <w:sz w:val="24"/>
                <w:szCs w:val="24"/>
              </w:rPr>
            </w:pPr>
          </w:p>
        </w:tc>
        <w:tc>
          <w:tcPr>
            <w:tcW w:w="2592" w:type="dxa"/>
          </w:tcPr>
          <w:p w14:paraId="6FBC9FF1" w14:textId="77777777" w:rsidR="002C1D84" w:rsidRPr="002D0D37" w:rsidRDefault="002C1D84" w:rsidP="002C1D84">
            <w:pPr>
              <w:jc w:val="center"/>
              <w:rPr>
                <w:rFonts w:ascii="Times New Roman" w:hAnsi="Times New Roman" w:cs="Times New Roman"/>
                <w:b/>
                <w:bCs/>
                <w:sz w:val="24"/>
                <w:szCs w:val="24"/>
              </w:rPr>
            </w:pPr>
          </w:p>
        </w:tc>
        <w:tc>
          <w:tcPr>
            <w:tcW w:w="2044" w:type="dxa"/>
          </w:tcPr>
          <w:p w14:paraId="3250C69B" w14:textId="05AB2AF7" w:rsidR="002C1D84" w:rsidRPr="002D0D37" w:rsidRDefault="002C1D84" w:rsidP="002C1D8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Jugney</w:t>
            </w:r>
            <w:proofErr w:type="spellEnd"/>
            <w:r>
              <w:rPr>
                <w:rFonts w:ascii="Times New Roman" w:hAnsi="Times New Roman" w:cs="Times New Roman"/>
                <w:b/>
                <w:bCs/>
                <w:sz w:val="24"/>
                <w:szCs w:val="24"/>
              </w:rPr>
              <w:t xml:space="preserve"> Vargas</w:t>
            </w:r>
            <w:r>
              <w:rPr>
                <w:rFonts w:ascii="Times New Roman" w:hAnsi="Times New Roman" w:cs="Times New Roman"/>
                <w:b/>
                <w:bCs/>
                <w:sz w:val="24"/>
                <w:szCs w:val="24"/>
              </w:rPr>
              <w:br/>
              <w:t>Diego Salazar</w:t>
            </w:r>
          </w:p>
        </w:tc>
        <w:tc>
          <w:tcPr>
            <w:tcW w:w="1946" w:type="dxa"/>
          </w:tcPr>
          <w:p w14:paraId="5FDFEB11" w14:textId="77777777" w:rsidR="002C1D84" w:rsidRPr="002D0D37" w:rsidRDefault="002C1D84" w:rsidP="002C1D84">
            <w:pPr>
              <w:jc w:val="center"/>
              <w:rPr>
                <w:rFonts w:ascii="Times New Roman" w:hAnsi="Times New Roman" w:cs="Times New Roman"/>
                <w:b/>
                <w:bCs/>
                <w:sz w:val="24"/>
                <w:szCs w:val="24"/>
              </w:rPr>
            </w:pPr>
          </w:p>
        </w:tc>
      </w:tr>
    </w:tbl>
    <w:p w14:paraId="28EC8531" w14:textId="77777777" w:rsidR="00BB5F90" w:rsidRDefault="00BB5F90" w:rsidP="002C1D84">
      <w:pPr>
        <w:jc w:val="center"/>
      </w:pPr>
    </w:p>
    <w:p w14:paraId="68E37F10" w14:textId="77777777" w:rsidR="00BB5F90" w:rsidRDefault="00BB5F90">
      <w:r>
        <w:br w:type="page"/>
      </w:r>
    </w:p>
    <w:p w14:paraId="6DDB57F0" w14:textId="646BD1CA" w:rsidR="00BB5F90" w:rsidRDefault="00BB5F90" w:rsidP="00BB5F90">
      <w:pPr>
        <w:jc w:val="center"/>
        <w:rPr>
          <w:rFonts w:ascii="Times New Roman" w:hAnsi="Times New Roman" w:cs="Times New Roman"/>
          <w:b/>
          <w:bCs/>
          <w:sz w:val="28"/>
          <w:szCs w:val="28"/>
        </w:rPr>
      </w:pPr>
    </w:p>
    <w:p w14:paraId="41F76BCA" w14:textId="63C24EB0" w:rsidR="00BB5F90" w:rsidRDefault="00BB5F90" w:rsidP="00BB5F90">
      <w:pPr>
        <w:jc w:val="center"/>
        <w:rPr>
          <w:rFonts w:ascii="Times New Roman" w:hAnsi="Times New Roman" w:cs="Times New Roman"/>
          <w:b/>
          <w:bCs/>
          <w:sz w:val="24"/>
          <w:szCs w:val="24"/>
        </w:rPr>
      </w:pPr>
      <w:r>
        <w:rPr>
          <w:rFonts w:ascii="Times New Roman" w:hAnsi="Times New Roman" w:cs="Times New Roman"/>
          <w:b/>
          <w:bCs/>
          <w:sz w:val="24"/>
          <w:szCs w:val="24"/>
        </w:rPr>
        <w:t>INDICE</w:t>
      </w:r>
    </w:p>
    <w:p w14:paraId="4BEF00FE" w14:textId="5F1D234B" w:rsidR="00BB5F90" w:rsidRDefault="00BB5F90" w:rsidP="00FB64D4">
      <w:pPr>
        <w:ind w:left="426"/>
        <w:jc w:val="center"/>
        <w:rPr>
          <w:rFonts w:ascii="Times New Roman" w:hAnsi="Times New Roman" w:cs="Times New Roman"/>
          <w:b/>
          <w:bCs/>
          <w:sz w:val="24"/>
          <w:szCs w:val="24"/>
        </w:rPr>
      </w:pPr>
    </w:p>
    <w:p w14:paraId="2B05FD98" w14:textId="153A59DB" w:rsidR="00BB5F90" w:rsidRPr="00FB64D4" w:rsidRDefault="00BB5F90" w:rsidP="00FB64D4">
      <w:pPr>
        <w:pStyle w:val="Prrafodelista"/>
        <w:numPr>
          <w:ilvl w:val="0"/>
          <w:numId w:val="2"/>
        </w:numPr>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INTRODUCCIÓN</w:t>
      </w:r>
    </w:p>
    <w:p w14:paraId="1FDE8A96" w14:textId="4360368E"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OBJETIVOS DEL PLAN DE PRUEBAS</w:t>
      </w:r>
    </w:p>
    <w:p w14:paraId="37775237" w14:textId="1CDFE918"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DOCUMENTOS RELACIONADOS</w:t>
      </w:r>
    </w:p>
    <w:p w14:paraId="7799EAE2" w14:textId="0346AF82" w:rsidR="00BB5F90" w:rsidRPr="00FB64D4" w:rsidRDefault="00BB5F90" w:rsidP="00FB64D4">
      <w:pPr>
        <w:pStyle w:val="Prrafodelista"/>
        <w:numPr>
          <w:ilvl w:val="0"/>
          <w:numId w:val="2"/>
        </w:numPr>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ALCANCE DE LAS PRUEBAS</w:t>
      </w:r>
    </w:p>
    <w:p w14:paraId="66D4D74F" w14:textId="5AB022F5"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CUADRO RESUMEN DE LAS PRUEBAS</w:t>
      </w:r>
    </w:p>
    <w:p w14:paraId="0E54F19B" w14:textId="2D18EFE7"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CASOS DE PRUEBAS INCLUIDOS</w:t>
      </w:r>
    </w:p>
    <w:p w14:paraId="6BC57D1B" w14:textId="77777777" w:rsidR="00BB5F90" w:rsidRPr="00FB64D4" w:rsidRDefault="00BB5F90" w:rsidP="00FB64D4">
      <w:pPr>
        <w:pStyle w:val="Prrafodelista"/>
        <w:numPr>
          <w:ilvl w:val="0"/>
          <w:numId w:val="2"/>
        </w:numPr>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ENTORNO Y CONFIGURACIÓN DE LAS PRUEBAS</w:t>
      </w:r>
    </w:p>
    <w:p w14:paraId="125D5EAF" w14:textId="3FB29401" w:rsidR="00BB5F90" w:rsidRPr="00FB64D4" w:rsidRDefault="00BB5F90" w:rsidP="00FB64D4">
      <w:pPr>
        <w:pStyle w:val="Prrafodelista"/>
        <w:numPr>
          <w:ilvl w:val="1"/>
          <w:numId w:val="2"/>
        </w:numPr>
        <w:spacing w:after="0"/>
        <w:ind w:right="-801"/>
        <w:jc w:val="both"/>
        <w:rPr>
          <w:rFonts w:ascii="Times New Roman" w:hAnsi="Times New Roman" w:cs="Times New Roman"/>
          <w:sz w:val="24"/>
          <w:szCs w:val="24"/>
        </w:rPr>
      </w:pPr>
      <w:r w:rsidRPr="00FB64D4">
        <w:rPr>
          <w:rFonts w:ascii="Times New Roman" w:hAnsi="Times New Roman" w:cs="Times New Roman"/>
          <w:sz w:val="24"/>
          <w:szCs w:val="24"/>
        </w:rPr>
        <w:t>CRITERIOS DE INICIO</w:t>
      </w:r>
    </w:p>
    <w:p w14:paraId="23062C61" w14:textId="376709BB"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BASES DE DATOS DE PRUEBAS</w:t>
      </w:r>
    </w:p>
    <w:p w14:paraId="3EE13FAF" w14:textId="51B2D54A"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CRITERIOS DE APROBACION / RECHAZO</w:t>
      </w:r>
    </w:p>
    <w:p w14:paraId="6254EA20" w14:textId="22999C88" w:rsidR="00BB5F90" w:rsidRPr="00FB64D4" w:rsidRDefault="00BB5F90" w:rsidP="00FB64D4">
      <w:pPr>
        <w:pStyle w:val="Prrafodelista"/>
        <w:numPr>
          <w:ilvl w:val="0"/>
          <w:numId w:val="2"/>
        </w:numPr>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ESTRATEGIAS DE PRUEBAS</w:t>
      </w:r>
    </w:p>
    <w:p w14:paraId="6EA6A763" w14:textId="4838D63B"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ESCENARIO DE LAS PRUEBAS</w:t>
      </w:r>
    </w:p>
    <w:p w14:paraId="0A707209" w14:textId="60FEED36"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ORDEN DE EJECUCIÓN DE PRUEBAS</w:t>
      </w:r>
    </w:p>
    <w:p w14:paraId="16D37A7F" w14:textId="00F895E2"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EQUIPO DE PRUEBAS Y RESPONSABILIDADES</w:t>
      </w:r>
    </w:p>
    <w:p w14:paraId="4A0F0898" w14:textId="705645A0" w:rsidR="00BB5F90" w:rsidRPr="00FB64D4" w:rsidRDefault="00BB5F90" w:rsidP="00FB64D4">
      <w:pPr>
        <w:pStyle w:val="Prrafodelista"/>
        <w:numPr>
          <w:ilvl w:val="0"/>
          <w:numId w:val="2"/>
        </w:numPr>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REGISTRO DE LOS RESULTADOS DE LAS PRUEBAS</w:t>
      </w:r>
    </w:p>
    <w:p w14:paraId="3DC97A5F" w14:textId="2F54B725"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DE SISTEMA</w:t>
      </w:r>
    </w:p>
    <w:p w14:paraId="75686F77" w14:textId="11181CE7" w:rsidR="00BB5F90" w:rsidRPr="00FB64D4" w:rsidRDefault="00BB5F90" w:rsidP="00FB64D4">
      <w:pPr>
        <w:pStyle w:val="Prrafodelista"/>
        <w:numPr>
          <w:ilvl w:val="2"/>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FUNCIONALES</w:t>
      </w:r>
    </w:p>
    <w:p w14:paraId="42892A15" w14:textId="178384AC" w:rsidR="00BB5F90" w:rsidRPr="00FB64D4" w:rsidRDefault="00BB5F90" w:rsidP="00FB64D4">
      <w:pPr>
        <w:pStyle w:val="Prrafodelista"/>
        <w:numPr>
          <w:ilvl w:val="2"/>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DE INTEGRACIÓN</w:t>
      </w:r>
    </w:p>
    <w:p w14:paraId="2320393A" w14:textId="1A05420D" w:rsidR="00BB5F90" w:rsidRPr="00FB64D4" w:rsidRDefault="00BB5F90" w:rsidP="00FB64D4">
      <w:pPr>
        <w:pStyle w:val="Prrafodelista"/>
        <w:numPr>
          <w:ilvl w:val="1"/>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DE ACEPTACIÓN</w:t>
      </w:r>
    </w:p>
    <w:p w14:paraId="2640387E" w14:textId="5379EA5B" w:rsidR="00BB5F90" w:rsidRPr="00FB64D4" w:rsidRDefault="00BB5F90" w:rsidP="00FB64D4">
      <w:pPr>
        <w:pStyle w:val="Prrafodelista"/>
        <w:numPr>
          <w:ilvl w:val="2"/>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DE USABILIDAD</w:t>
      </w:r>
    </w:p>
    <w:p w14:paraId="08C40C20" w14:textId="56D29470" w:rsidR="00BB5F90" w:rsidRPr="00FB64D4" w:rsidRDefault="00BB5F90" w:rsidP="00FB64D4">
      <w:pPr>
        <w:pStyle w:val="Prrafodelista"/>
        <w:numPr>
          <w:ilvl w:val="2"/>
          <w:numId w:val="2"/>
        </w:numPr>
        <w:spacing w:after="0"/>
        <w:jc w:val="both"/>
        <w:rPr>
          <w:rFonts w:ascii="Times New Roman" w:hAnsi="Times New Roman" w:cs="Times New Roman"/>
          <w:sz w:val="24"/>
          <w:szCs w:val="24"/>
        </w:rPr>
      </w:pPr>
      <w:r w:rsidRPr="00FB64D4">
        <w:rPr>
          <w:rFonts w:ascii="Times New Roman" w:hAnsi="Times New Roman" w:cs="Times New Roman"/>
          <w:sz w:val="24"/>
          <w:szCs w:val="24"/>
        </w:rPr>
        <w:t>PRUEBAS ALFA</w:t>
      </w:r>
    </w:p>
    <w:p w14:paraId="6411CCA3" w14:textId="2E39066F" w:rsidR="00BB5F90" w:rsidRPr="00FB64D4" w:rsidRDefault="00BB5F90" w:rsidP="00FB64D4">
      <w:pPr>
        <w:pStyle w:val="Prrafodelista"/>
        <w:numPr>
          <w:ilvl w:val="0"/>
          <w:numId w:val="2"/>
        </w:numPr>
        <w:tabs>
          <w:tab w:val="left" w:pos="142"/>
        </w:tabs>
        <w:spacing w:after="0"/>
        <w:jc w:val="both"/>
        <w:rPr>
          <w:rFonts w:ascii="Times New Roman" w:hAnsi="Times New Roman" w:cs="Times New Roman"/>
          <w:b/>
          <w:bCs/>
          <w:sz w:val="24"/>
          <w:szCs w:val="24"/>
        </w:rPr>
      </w:pPr>
      <w:r w:rsidRPr="00FB64D4">
        <w:rPr>
          <w:rFonts w:ascii="Times New Roman" w:hAnsi="Times New Roman" w:cs="Times New Roman"/>
          <w:b/>
          <w:bCs/>
          <w:sz w:val="24"/>
          <w:szCs w:val="24"/>
        </w:rPr>
        <w:t>RESTRICCIONES QUE AFECTAN EL PROCESO DE PRUEBAS</w:t>
      </w:r>
    </w:p>
    <w:p w14:paraId="05961927" w14:textId="09DAF55F" w:rsidR="00FB64D4" w:rsidRDefault="00BB5F90" w:rsidP="00FB64D4">
      <w:pPr>
        <w:pStyle w:val="Prrafodelista"/>
        <w:numPr>
          <w:ilvl w:val="0"/>
          <w:numId w:val="2"/>
        </w:numPr>
        <w:spacing w:after="0"/>
        <w:jc w:val="both"/>
        <w:rPr>
          <w:noProof/>
        </w:rPr>
      </w:pPr>
      <w:r w:rsidRPr="00FB64D4">
        <w:rPr>
          <w:rFonts w:ascii="Times New Roman" w:hAnsi="Times New Roman" w:cs="Times New Roman"/>
          <w:b/>
          <w:bCs/>
          <w:sz w:val="24"/>
          <w:szCs w:val="24"/>
        </w:rPr>
        <w:t>ANEXOS</w:t>
      </w:r>
      <w:r>
        <w:rPr>
          <w:noProof/>
        </w:rPr>
        <w:t xml:space="preserve"> </w:t>
      </w:r>
    </w:p>
    <w:p w14:paraId="3003F735" w14:textId="77777777" w:rsidR="00FB64D4" w:rsidRDefault="00FB64D4">
      <w:pPr>
        <w:rPr>
          <w:noProof/>
        </w:rPr>
      </w:pPr>
      <w:r>
        <w:rPr>
          <w:noProof/>
        </w:rPr>
        <w:br w:type="page"/>
      </w:r>
    </w:p>
    <w:p w14:paraId="4F1F966F" w14:textId="175C2AF2" w:rsidR="00BB5F90" w:rsidRPr="001E2F6B" w:rsidRDefault="00BB5F90" w:rsidP="001E2F6B">
      <w:pPr>
        <w:spacing w:after="0"/>
        <w:jc w:val="both"/>
        <w:rPr>
          <w:rFonts w:ascii="Times New Roman" w:hAnsi="Times New Roman" w:cs="Times New Roman"/>
          <w:sz w:val="24"/>
          <w:szCs w:val="24"/>
        </w:rPr>
      </w:pPr>
    </w:p>
    <w:p w14:paraId="7829ED1D" w14:textId="165D2DB8" w:rsidR="001E2F6B" w:rsidRPr="001E2F6B" w:rsidRDefault="001E2F6B" w:rsidP="00257681">
      <w:pPr>
        <w:pStyle w:val="Titulo11"/>
      </w:pPr>
      <w:r>
        <w:t>INTRODUCCION</w:t>
      </w:r>
    </w:p>
    <w:p w14:paraId="61124C5B" w14:textId="77777777" w:rsidR="001E2F6B" w:rsidRDefault="001E2F6B" w:rsidP="001E2F6B">
      <w:pPr>
        <w:pStyle w:val="Prrafodelista"/>
        <w:spacing w:after="0"/>
        <w:jc w:val="both"/>
        <w:rPr>
          <w:rFonts w:ascii="Times New Roman" w:hAnsi="Times New Roman" w:cs="Times New Roman"/>
          <w:sz w:val="24"/>
          <w:szCs w:val="24"/>
        </w:rPr>
      </w:pPr>
    </w:p>
    <w:tbl>
      <w:tblPr>
        <w:tblStyle w:val="Tablaconcuadrcula"/>
        <w:tblW w:w="0" w:type="auto"/>
        <w:tblInd w:w="577" w:type="dxa"/>
        <w:tblLook w:val="04A0" w:firstRow="1" w:lastRow="0" w:firstColumn="1" w:lastColumn="0" w:noHBand="0" w:noVBand="1"/>
      </w:tblPr>
      <w:tblGrid>
        <w:gridCol w:w="1920"/>
        <w:gridCol w:w="2392"/>
        <w:gridCol w:w="2700"/>
        <w:gridCol w:w="2941"/>
      </w:tblGrid>
      <w:tr w:rsidR="001E2F6B" w14:paraId="21B164F8" w14:textId="77777777" w:rsidTr="005F03C8">
        <w:tc>
          <w:tcPr>
            <w:tcW w:w="4312" w:type="dxa"/>
            <w:gridSpan w:val="2"/>
            <w:shd w:val="clear" w:color="auto" w:fill="E8E8E8" w:themeFill="background2"/>
          </w:tcPr>
          <w:p w14:paraId="32081A49" w14:textId="77777777" w:rsidR="001E2F6B" w:rsidRDefault="001E2F6B" w:rsidP="005F03C8">
            <w:pPr>
              <w:pStyle w:val="Prrafodelista"/>
              <w:ind w:left="0"/>
              <w:jc w:val="both"/>
              <w:outlineLvl w:val="0"/>
              <w:rPr>
                <w:rFonts w:ascii="Times New Roman" w:hAnsi="Times New Roman" w:cs="Times New Roman"/>
                <w:b/>
                <w:bCs/>
                <w:sz w:val="24"/>
                <w:szCs w:val="24"/>
              </w:rPr>
            </w:pPr>
            <w:r>
              <w:rPr>
                <w:rFonts w:ascii="Times New Roman" w:hAnsi="Times New Roman" w:cs="Times New Roman"/>
                <w:b/>
                <w:bCs/>
                <w:sz w:val="24"/>
                <w:szCs w:val="24"/>
              </w:rPr>
              <w:t>Proyecto(s)</w:t>
            </w:r>
          </w:p>
        </w:tc>
        <w:tc>
          <w:tcPr>
            <w:tcW w:w="5641" w:type="dxa"/>
            <w:gridSpan w:val="2"/>
            <w:shd w:val="clear" w:color="auto" w:fill="E8E8E8" w:themeFill="background2"/>
          </w:tcPr>
          <w:p w14:paraId="7BE52B0C" w14:textId="77777777" w:rsidR="001E2F6B" w:rsidRDefault="001E2F6B" w:rsidP="005F03C8">
            <w:pPr>
              <w:pStyle w:val="Prrafodelista"/>
              <w:ind w:left="0"/>
              <w:jc w:val="both"/>
              <w:outlineLvl w:val="0"/>
              <w:rPr>
                <w:rFonts w:ascii="Times New Roman" w:hAnsi="Times New Roman" w:cs="Times New Roman"/>
                <w:b/>
                <w:bCs/>
                <w:sz w:val="24"/>
                <w:szCs w:val="24"/>
              </w:rPr>
            </w:pPr>
            <w:r>
              <w:rPr>
                <w:rFonts w:ascii="Times New Roman" w:hAnsi="Times New Roman" w:cs="Times New Roman"/>
                <w:b/>
                <w:bCs/>
                <w:sz w:val="24"/>
                <w:szCs w:val="24"/>
              </w:rPr>
              <w:t>Tipo de Proyecto</w:t>
            </w:r>
          </w:p>
        </w:tc>
      </w:tr>
      <w:tr w:rsidR="001E2F6B" w14:paraId="4E67AD76" w14:textId="77777777" w:rsidTr="005F03C8">
        <w:tc>
          <w:tcPr>
            <w:tcW w:w="4312" w:type="dxa"/>
            <w:gridSpan w:val="2"/>
          </w:tcPr>
          <w:p w14:paraId="2D7B5071" w14:textId="77777777" w:rsidR="001E2F6B" w:rsidRDefault="001E2F6B" w:rsidP="005F03C8">
            <w:pPr>
              <w:pStyle w:val="Prrafodelista"/>
              <w:ind w:left="0"/>
              <w:jc w:val="both"/>
              <w:rPr>
                <w:rFonts w:ascii="Times New Roman" w:hAnsi="Times New Roman" w:cs="Times New Roman"/>
                <w:b/>
                <w:bCs/>
                <w:sz w:val="24"/>
                <w:szCs w:val="24"/>
              </w:rPr>
            </w:pPr>
            <w:r>
              <w:rPr>
                <w:rFonts w:ascii="Times New Roman" w:hAnsi="Times New Roman" w:cs="Times New Roman"/>
                <w:b/>
                <w:bCs/>
                <w:sz w:val="24"/>
                <w:szCs w:val="24"/>
              </w:rPr>
              <w:t>Título de proyecto</w:t>
            </w:r>
          </w:p>
        </w:tc>
        <w:tc>
          <w:tcPr>
            <w:tcW w:w="5641" w:type="dxa"/>
            <w:gridSpan w:val="2"/>
          </w:tcPr>
          <w:p w14:paraId="6EC9CA6D" w14:textId="77777777" w:rsidR="001E2F6B" w:rsidRPr="00EE33E3" w:rsidRDefault="001E2F6B" w:rsidP="005F03C8">
            <w:pPr>
              <w:pStyle w:val="Prrafodelista"/>
              <w:ind w:left="0"/>
              <w:jc w:val="both"/>
              <w:rPr>
                <w:rFonts w:ascii="Times New Roman" w:hAnsi="Times New Roman" w:cs="Times New Roman"/>
                <w:sz w:val="24"/>
                <w:szCs w:val="24"/>
              </w:rPr>
            </w:pPr>
            <w:r w:rsidRPr="00EE33E3">
              <w:rPr>
                <w:rFonts w:ascii="Times New Roman" w:hAnsi="Times New Roman" w:cs="Times New Roman"/>
                <w:sz w:val="24"/>
                <w:szCs w:val="24"/>
              </w:rPr>
              <w:t>Sistema de Información para la Gestión del Gimnasio</w:t>
            </w:r>
          </w:p>
        </w:tc>
      </w:tr>
      <w:tr w:rsidR="001E2F6B" w14:paraId="28F700CB" w14:textId="77777777" w:rsidTr="005F03C8">
        <w:tc>
          <w:tcPr>
            <w:tcW w:w="9953" w:type="dxa"/>
            <w:gridSpan w:val="4"/>
          </w:tcPr>
          <w:p w14:paraId="7A765710" w14:textId="77777777" w:rsidR="001E2F6B" w:rsidRDefault="001E2F6B" w:rsidP="005F03C8">
            <w:pPr>
              <w:pStyle w:val="Prrafodelista"/>
              <w:ind w:left="0"/>
              <w:jc w:val="both"/>
              <w:rPr>
                <w:rFonts w:ascii="Times New Roman" w:hAnsi="Times New Roman" w:cs="Times New Roman"/>
                <w:b/>
                <w:bCs/>
                <w:sz w:val="24"/>
                <w:szCs w:val="24"/>
              </w:rPr>
            </w:pPr>
            <w:r w:rsidRPr="00EE33E3">
              <w:rPr>
                <w:rFonts w:ascii="Times New Roman" w:hAnsi="Times New Roman" w:cs="Times New Roman"/>
                <w:sz w:val="24"/>
                <w:szCs w:val="24"/>
              </w:rPr>
              <w:t>de Halterofilia</w:t>
            </w:r>
            <w:r>
              <w:rPr>
                <w:rFonts w:ascii="Times New Roman" w:hAnsi="Times New Roman" w:cs="Times New Roman"/>
                <w:sz w:val="24"/>
                <w:szCs w:val="24"/>
              </w:rPr>
              <w:t xml:space="preserve"> “</w:t>
            </w:r>
            <w:r w:rsidRPr="00055A5D">
              <w:rPr>
                <w:rFonts w:ascii="Times New Roman" w:hAnsi="Times New Roman" w:cs="Times New Roman"/>
                <w:sz w:val="24"/>
                <w:szCs w:val="24"/>
              </w:rPr>
              <w:t>Eddie Suarez</w:t>
            </w:r>
            <w:r>
              <w:rPr>
                <w:rFonts w:ascii="Times New Roman" w:hAnsi="Times New Roman" w:cs="Times New Roman"/>
                <w:sz w:val="24"/>
                <w:szCs w:val="24"/>
              </w:rPr>
              <w:t>”</w:t>
            </w:r>
            <w:r w:rsidRPr="00EE33E3">
              <w:rPr>
                <w:rFonts w:ascii="Times New Roman" w:hAnsi="Times New Roman" w:cs="Times New Roman"/>
                <w:sz w:val="24"/>
                <w:szCs w:val="24"/>
              </w:rPr>
              <w:t xml:space="preserve"> de la Universidad Politécnica Territorial del Estado Lara Andrés Eloy Blanco (UPTAEB)</w:t>
            </w:r>
          </w:p>
        </w:tc>
      </w:tr>
      <w:tr w:rsidR="001E2F6B" w14:paraId="66AD0F57" w14:textId="77777777" w:rsidTr="005F03C8">
        <w:tc>
          <w:tcPr>
            <w:tcW w:w="9953" w:type="dxa"/>
            <w:gridSpan w:val="4"/>
            <w:shd w:val="clear" w:color="auto" w:fill="E8E8E8" w:themeFill="background2"/>
          </w:tcPr>
          <w:p w14:paraId="26E62884" w14:textId="77777777" w:rsidR="001E2F6B" w:rsidRDefault="001E2F6B" w:rsidP="005F03C8">
            <w:pPr>
              <w:pStyle w:val="Prrafodelista"/>
              <w:ind w:left="0"/>
              <w:jc w:val="both"/>
              <w:rPr>
                <w:rFonts w:ascii="Times New Roman" w:hAnsi="Times New Roman" w:cs="Times New Roman"/>
                <w:b/>
                <w:bCs/>
                <w:sz w:val="24"/>
                <w:szCs w:val="24"/>
              </w:rPr>
            </w:pPr>
            <w:r>
              <w:rPr>
                <w:rFonts w:ascii="Times New Roman" w:hAnsi="Times New Roman" w:cs="Times New Roman"/>
                <w:b/>
                <w:bCs/>
                <w:sz w:val="24"/>
                <w:szCs w:val="24"/>
              </w:rPr>
              <w:t>Documentos Evaluación relacionados</w:t>
            </w:r>
          </w:p>
        </w:tc>
      </w:tr>
      <w:tr w:rsidR="001E2F6B" w14:paraId="620238DB" w14:textId="77777777" w:rsidTr="005F03C8">
        <w:tc>
          <w:tcPr>
            <w:tcW w:w="9953" w:type="dxa"/>
            <w:gridSpan w:val="4"/>
          </w:tcPr>
          <w:p w14:paraId="18327013" w14:textId="77777777" w:rsidR="001E2F6B" w:rsidRPr="00194B3E" w:rsidRDefault="001E2F6B" w:rsidP="005F03C8">
            <w:pPr>
              <w:pStyle w:val="Prrafodelista"/>
              <w:ind w:left="0"/>
              <w:jc w:val="both"/>
              <w:rPr>
                <w:rFonts w:ascii="Times New Roman" w:hAnsi="Times New Roman" w:cs="Times New Roman"/>
                <w:sz w:val="24"/>
                <w:szCs w:val="24"/>
              </w:rPr>
            </w:pPr>
            <w:r>
              <w:rPr>
                <w:rFonts w:ascii="Times New Roman" w:hAnsi="Times New Roman" w:cs="Times New Roman"/>
                <w:sz w:val="24"/>
                <w:szCs w:val="24"/>
              </w:rPr>
              <w:t>SRS- Especificaciones de Requerimientos de Software.doc</w:t>
            </w:r>
          </w:p>
        </w:tc>
      </w:tr>
      <w:tr w:rsidR="001E2F6B" w14:paraId="229B212D" w14:textId="77777777" w:rsidTr="005F03C8">
        <w:tc>
          <w:tcPr>
            <w:tcW w:w="9953" w:type="dxa"/>
            <w:gridSpan w:val="4"/>
            <w:shd w:val="clear" w:color="auto" w:fill="E8E8E8" w:themeFill="background2"/>
          </w:tcPr>
          <w:p w14:paraId="0A4C0CFE" w14:textId="77777777" w:rsidR="001E2F6B" w:rsidRDefault="001E2F6B" w:rsidP="005F03C8">
            <w:pPr>
              <w:pStyle w:val="Prrafodelista"/>
              <w:ind w:left="0"/>
              <w:jc w:val="both"/>
              <w:rPr>
                <w:rFonts w:ascii="Times New Roman" w:hAnsi="Times New Roman" w:cs="Times New Roman"/>
                <w:b/>
                <w:bCs/>
                <w:sz w:val="24"/>
                <w:szCs w:val="24"/>
              </w:rPr>
            </w:pPr>
            <w:r>
              <w:rPr>
                <w:rFonts w:ascii="Times New Roman" w:hAnsi="Times New Roman" w:cs="Times New Roman"/>
                <w:b/>
                <w:bCs/>
                <w:sz w:val="24"/>
                <w:szCs w:val="24"/>
              </w:rPr>
              <w:t>Equipo de Proyecto</w:t>
            </w:r>
          </w:p>
        </w:tc>
      </w:tr>
      <w:tr w:rsidR="001E2F6B" w14:paraId="066050FB" w14:textId="77777777" w:rsidTr="005F03C8">
        <w:tc>
          <w:tcPr>
            <w:tcW w:w="1920" w:type="dxa"/>
          </w:tcPr>
          <w:p w14:paraId="345477F7" w14:textId="77777777" w:rsidR="001E2F6B" w:rsidRPr="00194B3E" w:rsidRDefault="001E2F6B" w:rsidP="005F03C8">
            <w:pPr>
              <w:pStyle w:val="Prrafodelista"/>
              <w:ind w:left="0"/>
              <w:jc w:val="both"/>
              <w:rPr>
                <w:rFonts w:ascii="Times New Roman" w:hAnsi="Times New Roman" w:cs="Times New Roman"/>
                <w:b/>
                <w:bCs/>
                <w:sz w:val="24"/>
                <w:szCs w:val="24"/>
              </w:rPr>
            </w:pPr>
            <w:r w:rsidRPr="00194B3E">
              <w:rPr>
                <w:rFonts w:ascii="Times New Roman" w:hAnsi="Times New Roman" w:cs="Times New Roman"/>
                <w:b/>
                <w:bCs/>
                <w:sz w:val="24"/>
                <w:szCs w:val="24"/>
                <w:shd w:val="clear" w:color="auto" w:fill="E8E8E8" w:themeFill="background2"/>
              </w:rPr>
              <w:t>Jefe de Eq</w:t>
            </w:r>
            <w:r>
              <w:rPr>
                <w:rFonts w:ascii="Times New Roman" w:hAnsi="Times New Roman" w:cs="Times New Roman"/>
                <w:b/>
                <w:bCs/>
                <w:sz w:val="24"/>
                <w:szCs w:val="24"/>
              </w:rPr>
              <w:t>uipo</w:t>
            </w:r>
          </w:p>
        </w:tc>
        <w:tc>
          <w:tcPr>
            <w:tcW w:w="2392" w:type="dxa"/>
          </w:tcPr>
          <w:p w14:paraId="278B168C" w14:textId="77777777" w:rsidR="001E2F6B" w:rsidRPr="00194B3E" w:rsidRDefault="001E2F6B" w:rsidP="005F03C8">
            <w:pPr>
              <w:pStyle w:val="Prrafodelista"/>
              <w:ind w:left="0"/>
              <w:jc w:val="both"/>
              <w:rPr>
                <w:rFonts w:ascii="Times New Roman" w:hAnsi="Times New Roman" w:cs="Times New Roman"/>
                <w:sz w:val="24"/>
                <w:szCs w:val="24"/>
              </w:rPr>
            </w:pPr>
            <w:proofErr w:type="spellStart"/>
            <w:r>
              <w:rPr>
                <w:rFonts w:ascii="Times New Roman" w:hAnsi="Times New Roman" w:cs="Times New Roman"/>
                <w:sz w:val="24"/>
                <w:szCs w:val="24"/>
              </w:rPr>
              <w:t>Jugney</w:t>
            </w:r>
            <w:proofErr w:type="spellEnd"/>
            <w:r>
              <w:rPr>
                <w:rFonts w:ascii="Times New Roman" w:hAnsi="Times New Roman" w:cs="Times New Roman"/>
                <w:sz w:val="24"/>
                <w:szCs w:val="24"/>
              </w:rPr>
              <w:t xml:space="preserve"> Vargas</w:t>
            </w:r>
          </w:p>
        </w:tc>
        <w:tc>
          <w:tcPr>
            <w:tcW w:w="2700" w:type="dxa"/>
            <w:shd w:val="clear" w:color="auto" w:fill="E8E8E8" w:themeFill="background2"/>
          </w:tcPr>
          <w:p w14:paraId="1DECCE35" w14:textId="77777777" w:rsidR="001E2F6B" w:rsidRDefault="001E2F6B" w:rsidP="005F03C8">
            <w:pPr>
              <w:pStyle w:val="Prrafodelista"/>
              <w:ind w:left="0"/>
              <w:jc w:val="both"/>
              <w:rPr>
                <w:rFonts w:ascii="Times New Roman" w:hAnsi="Times New Roman" w:cs="Times New Roman"/>
                <w:b/>
                <w:bCs/>
                <w:sz w:val="24"/>
                <w:szCs w:val="24"/>
              </w:rPr>
            </w:pPr>
            <w:r>
              <w:rPr>
                <w:rFonts w:ascii="Times New Roman" w:hAnsi="Times New Roman" w:cs="Times New Roman"/>
                <w:b/>
                <w:bCs/>
                <w:sz w:val="24"/>
                <w:szCs w:val="24"/>
              </w:rPr>
              <w:t>Arquitecto de Proyecto</w:t>
            </w:r>
          </w:p>
        </w:tc>
        <w:tc>
          <w:tcPr>
            <w:tcW w:w="2941" w:type="dxa"/>
          </w:tcPr>
          <w:p w14:paraId="20AF7676" w14:textId="77777777" w:rsidR="001E2F6B" w:rsidRDefault="001E2F6B" w:rsidP="005F03C8">
            <w:pPr>
              <w:pStyle w:val="Prrafodelista"/>
              <w:ind w:left="0"/>
              <w:jc w:val="both"/>
              <w:rPr>
                <w:rFonts w:ascii="Times New Roman" w:hAnsi="Times New Roman" w:cs="Times New Roman"/>
                <w:b/>
                <w:bCs/>
                <w:sz w:val="24"/>
                <w:szCs w:val="24"/>
              </w:rPr>
            </w:pPr>
          </w:p>
        </w:tc>
      </w:tr>
    </w:tbl>
    <w:p w14:paraId="3D4C4537" w14:textId="77777777" w:rsidR="001E2F6B" w:rsidRDefault="001E2F6B" w:rsidP="001E2F6B">
      <w:pPr>
        <w:pStyle w:val="Prrafodelista"/>
        <w:spacing w:after="0"/>
        <w:jc w:val="both"/>
        <w:rPr>
          <w:rFonts w:ascii="Times New Roman" w:hAnsi="Times New Roman" w:cs="Times New Roman"/>
          <w:sz w:val="24"/>
          <w:szCs w:val="24"/>
        </w:rPr>
      </w:pPr>
    </w:p>
    <w:p w14:paraId="515D20AA" w14:textId="22E02853" w:rsidR="001E2F6B" w:rsidRDefault="001E2F6B" w:rsidP="001E2F6B">
      <w:pPr>
        <w:pStyle w:val="TITULO12"/>
      </w:pPr>
      <w:r w:rsidRPr="001E2F6B">
        <w:t xml:space="preserve"> OBJETIVOS DEL PLAN DE PRUEBA</w:t>
      </w:r>
    </w:p>
    <w:p w14:paraId="50DAC005" w14:textId="77777777" w:rsidR="001E2F6B" w:rsidRDefault="001E2F6B" w:rsidP="001E2F6B">
      <w:pPr>
        <w:pStyle w:val="Parrafo"/>
        <w:ind w:left="284" w:right="333" w:firstLine="850"/>
        <w:jc w:val="both"/>
      </w:pPr>
    </w:p>
    <w:p w14:paraId="5845AFCD" w14:textId="356077A5" w:rsidR="001E2F6B" w:rsidRDefault="001E2F6B" w:rsidP="001E2F6B">
      <w:pPr>
        <w:pStyle w:val="Parrafo"/>
        <w:ind w:left="284" w:right="333" w:firstLine="850"/>
        <w:jc w:val="both"/>
      </w:pPr>
      <w:r>
        <w:t xml:space="preserve">Con el presente plan de pruebas tiene como objetivo principal obtener las respuestas, validaciones, verificación y la veracidad de los datos ingresados dentro del sistema </w:t>
      </w:r>
      <w:r w:rsidRPr="00EE33E3">
        <w:t>de Información para la Gestión del Gimnasio</w:t>
      </w:r>
      <w:r>
        <w:t xml:space="preserve"> </w:t>
      </w:r>
      <w:r w:rsidRPr="00EE33E3">
        <w:t>de Halterofilia de la Universidad Politécnica Territorial del Estado Lara Andrés Eloy Blanco (UPTAEB)</w:t>
      </w:r>
      <w:r>
        <w:t>, como también hacer énfasis a la problemática de la comunidad y comprobar si el sistema cumple totalmente con los requerimientos funcionales que se establecieron en el SRS dirigido a la empresa.</w:t>
      </w:r>
    </w:p>
    <w:p w14:paraId="04E7641D" w14:textId="5289F4DA" w:rsidR="001E2F6B" w:rsidRDefault="001E2F6B" w:rsidP="001E2F6B">
      <w:pPr>
        <w:pStyle w:val="TITULO12"/>
      </w:pPr>
      <w:r>
        <w:t xml:space="preserve"> DOCUMENTOS REALCIONADOS</w:t>
      </w:r>
    </w:p>
    <w:tbl>
      <w:tblPr>
        <w:tblStyle w:val="Tablaconcuadrcula"/>
        <w:tblpPr w:leftFromText="141" w:rightFromText="141" w:vertAnchor="text" w:horzAnchor="margin" w:tblpY="205"/>
        <w:tblW w:w="0" w:type="auto"/>
        <w:tblLook w:val="04A0" w:firstRow="1" w:lastRow="0" w:firstColumn="1" w:lastColumn="0" w:noHBand="0" w:noVBand="1"/>
      </w:tblPr>
      <w:tblGrid>
        <w:gridCol w:w="2645"/>
        <w:gridCol w:w="5700"/>
        <w:gridCol w:w="2418"/>
      </w:tblGrid>
      <w:tr w:rsidR="001E2F6B" w14:paraId="563AF0DB" w14:textId="77777777" w:rsidTr="001E2F6B">
        <w:trPr>
          <w:trHeight w:val="275"/>
        </w:trPr>
        <w:tc>
          <w:tcPr>
            <w:tcW w:w="2697" w:type="dxa"/>
            <w:shd w:val="clear" w:color="auto" w:fill="BFBFBF" w:themeFill="background1" w:themeFillShade="BF"/>
          </w:tcPr>
          <w:p w14:paraId="003A98F8" w14:textId="77777777" w:rsidR="001E2F6B" w:rsidRPr="004170AB" w:rsidRDefault="001E2F6B" w:rsidP="001E2F6B">
            <w:pPr>
              <w:ind w:right="127"/>
              <w:jc w:val="center"/>
              <w:outlineLvl w:val="1"/>
              <w:rPr>
                <w:rFonts w:ascii="Times New Roman" w:hAnsi="Times New Roman" w:cs="Times New Roman"/>
                <w:b/>
                <w:bCs/>
                <w:color w:val="FFFFFF" w:themeColor="background1"/>
                <w:sz w:val="24"/>
                <w:szCs w:val="24"/>
              </w:rPr>
            </w:pPr>
            <w:r w:rsidRPr="004170AB">
              <w:rPr>
                <w:rFonts w:ascii="Times New Roman" w:hAnsi="Times New Roman" w:cs="Times New Roman"/>
                <w:b/>
                <w:bCs/>
                <w:color w:val="FFFFFF" w:themeColor="background1"/>
                <w:sz w:val="24"/>
                <w:szCs w:val="24"/>
              </w:rPr>
              <w:t>NOMBRE</w:t>
            </w:r>
          </w:p>
        </w:tc>
        <w:tc>
          <w:tcPr>
            <w:tcW w:w="5858" w:type="dxa"/>
            <w:shd w:val="clear" w:color="auto" w:fill="BFBFBF" w:themeFill="background1" w:themeFillShade="BF"/>
          </w:tcPr>
          <w:p w14:paraId="630B0AA1" w14:textId="77777777" w:rsidR="001E2F6B" w:rsidRPr="004170AB" w:rsidRDefault="001E2F6B" w:rsidP="001E2F6B">
            <w:pPr>
              <w:ind w:right="127"/>
              <w:jc w:val="center"/>
              <w:outlineLvl w:val="1"/>
              <w:rPr>
                <w:rFonts w:ascii="Times New Roman" w:hAnsi="Times New Roman" w:cs="Times New Roman"/>
                <w:b/>
                <w:bCs/>
                <w:color w:val="FFFFFF" w:themeColor="background1"/>
                <w:sz w:val="24"/>
                <w:szCs w:val="24"/>
              </w:rPr>
            </w:pPr>
            <w:r w:rsidRPr="004170AB">
              <w:rPr>
                <w:rFonts w:ascii="Times New Roman" w:hAnsi="Times New Roman" w:cs="Times New Roman"/>
                <w:b/>
                <w:bCs/>
                <w:color w:val="FFFFFF" w:themeColor="background1"/>
                <w:sz w:val="24"/>
                <w:szCs w:val="24"/>
              </w:rPr>
              <w:t>DESCRIPCION</w:t>
            </w:r>
          </w:p>
        </w:tc>
        <w:tc>
          <w:tcPr>
            <w:tcW w:w="2471" w:type="dxa"/>
            <w:shd w:val="clear" w:color="auto" w:fill="BFBFBF" w:themeFill="background1" w:themeFillShade="BF"/>
          </w:tcPr>
          <w:p w14:paraId="39A3A698" w14:textId="77777777" w:rsidR="001E2F6B" w:rsidRPr="004170AB" w:rsidRDefault="001E2F6B" w:rsidP="001E2F6B">
            <w:pPr>
              <w:ind w:right="127"/>
              <w:jc w:val="center"/>
              <w:outlineLvl w:val="1"/>
              <w:rPr>
                <w:rFonts w:ascii="Times New Roman" w:hAnsi="Times New Roman" w:cs="Times New Roman"/>
                <w:b/>
                <w:bCs/>
                <w:color w:val="FFFFFF" w:themeColor="background1"/>
                <w:sz w:val="24"/>
                <w:szCs w:val="24"/>
              </w:rPr>
            </w:pPr>
            <w:r w:rsidRPr="004170AB">
              <w:rPr>
                <w:rFonts w:ascii="Times New Roman" w:hAnsi="Times New Roman" w:cs="Times New Roman"/>
                <w:b/>
                <w:bCs/>
                <w:color w:val="FFFFFF" w:themeColor="background1"/>
                <w:sz w:val="24"/>
                <w:szCs w:val="24"/>
              </w:rPr>
              <w:t>FECHA</w:t>
            </w:r>
          </w:p>
        </w:tc>
      </w:tr>
      <w:tr w:rsidR="001E2F6B" w14:paraId="2D14B3CD" w14:textId="77777777" w:rsidTr="001E2F6B">
        <w:trPr>
          <w:trHeight w:val="275"/>
        </w:trPr>
        <w:tc>
          <w:tcPr>
            <w:tcW w:w="2697" w:type="dxa"/>
          </w:tcPr>
          <w:p w14:paraId="2E36E105" w14:textId="77777777" w:rsidR="001E2F6B" w:rsidRPr="004170AB" w:rsidRDefault="001E2F6B" w:rsidP="001E2F6B">
            <w:pPr>
              <w:ind w:right="127"/>
              <w:jc w:val="both"/>
              <w:rPr>
                <w:rFonts w:ascii="Times New Roman" w:hAnsi="Times New Roman" w:cs="Times New Roman"/>
                <w:sz w:val="24"/>
                <w:szCs w:val="24"/>
              </w:rPr>
            </w:pPr>
            <w:r>
              <w:rPr>
                <w:rFonts w:ascii="Times New Roman" w:hAnsi="Times New Roman" w:cs="Times New Roman"/>
                <w:sz w:val="24"/>
                <w:szCs w:val="24"/>
              </w:rPr>
              <w:t>Informe de Requisitos</w:t>
            </w:r>
          </w:p>
        </w:tc>
        <w:tc>
          <w:tcPr>
            <w:tcW w:w="5858" w:type="dxa"/>
          </w:tcPr>
          <w:p w14:paraId="0A634008" w14:textId="77777777" w:rsidR="001E2F6B" w:rsidRPr="004170AB" w:rsidRDefault="001E2F6B" w:rsidP="001E2F6B">
            <w:pPr>
              <w:ind w:right="127"/>
              <w:jc w:val="both"/>
              <w:rPr>
                <w:rFonts w:ascii="Times New Roman" w:hAnsi="Times New Roman" w:cs="Times New Roman"/>
                <w:sz w:val="24"/>
                <w:szCs w:val="24"/>
              </w:rPr>
            </w:pPr>
            <w:r>
              <w:rPr>
                <w:rFonts w:ascii="Times New Roman" w:hAnsi="Times New Roman" w:cs="Times New Roman"/>
                <w:sz w:val="24"/>
                <w:szCs w:val="24"/>
              </w:rPr>
              <w:t>Especificaciones de requisitos de software (SRS)</w:t>
            </w:r>
          </w:p>
        </w:tc>
        <w:tc>
          <w:tcPr>
            <w:tcW w:w="2471" w:type="dxa"/>
          </w:tcPr>
          <w:p w14:paraId="1C9C23C3" w14:textId="77777777" w:rsidR="001E2F6B" w:rsidRPr="004170AB" w:rsidRDefault="001E2F6B" w:rsidP="001E2F6B">
            <w:pPr>
              <w:ind w:right="127"/>
              <w:jc w:val="center"/>
              <w:rPr>
                <w:rFonts w:ascii="Times New Roman" w:hAnsi="Times New Roman" w:cs="Times New Roman"/>
                <w:sz w:val="24"/>
                <w:szCs w:val="24"/>
              </w:rPr>
            </w:pPr>
            <w:r>
              <w:rPr>
                <w:rFonts w:ascii="Times New Roman" w:hAnsi="Times New Roman" w:cs="Times New Roman"/>
                <w:sz w:val="24"/>
                <w:szCs w:val="24"/>
              </w:rPr>
              <w:t>07/04/24</w:t>
            </w:r>
          </w:p>
        </w:tc>
      </w:tr>
    </w:tbl>
    <w:p w14:paraId="6D255839" w14:textId="77777777" w:rsidR="001E2F6B" w:rsidRDefault="001E2F6B" w:rsidP="001E2F6B">
      <w:pPr>
        <w:pStyle w:val="Parrafo"/>
        <w:ind w:firstLine="0"/>
      </w:pPr>
    </w:p>
    <w:p w14:paraId="19DB48A0" w14:textId="77777777" w:rsidR="001E2F6B" w:rsidRDefault="001E2F6B" w:rsidP="001E2F6B">
      <w:pPr>
        <w:pStyle w:val="Parrafo"/>
        <w:ind w:firstLine="0"/>
      </w:pPr>
    </w:p>
    <w:p w14:paraId="2A8D946B" w14:textId="77777777" w:rsidR="001E2F6B" w:rsidRDefault="001E2F6B" w:rsidP="001E2F6B">
      <w:pPr>
        <w:pStyle w:val="Parrafo"/>
        <w:ind w:firstLine="0"/>
      </w:pPr>
    </w:p>
    <w:p w14:paraId="18BC5002" w14:textId="77777777" w:rsidR="001E2F6B" w:rsidRDefault="001E2F6B" w:rsidP="001E2F6B">
      <w:pPr>
        <w:pStyle w:val="Parrafo"/>
        <w:ind w:firstLine="0"/>
      </w:pPr>
    </w:p>
    <w:p w14:paraId="757B2D06" w14:textId="7E0692D5" w:rsidR="001E2F6B" w:rsidRDefault="001E2F6B" w:rsidP="00257681">
      <w:pPr>
        <w:pStyle w:val="Titulo11"/>
      </w:pPr>
      <w:r>
        <w:t>ALCANCE DE LAS PRUEBAS</w:t>
      </w:r>
    </w:p>
    <w:p w14:paraId="41A87400" w14:textId="77777777" w:rsidR="001E2F6B" w:rsidRDefault="001E2F6B" w:rsidP="00257681">
      <w:pPr>
        <w:pStyle w:val="Parrafo"/>
        <w:ind w:firstLine="0"/>
      </w:pPr>
    </w:p>
    <w:p w14:paraId="5F775064" w14:textId="50584FA8" w:rsidR="00257681" w:rsidRDefault="00257681" w:rsidP="00257681">
      <w:pPr>
        <w:pStyle w:val="Parrafo"/>
        <w:ind w:left="142" w:firstLine="578"/>
        <w:rPr>
          <w:rFonts w:cs="Times New Roman"/>
          <w:szCs w:val="24"/>
        </w:rPr>
      </w:pPr>
      <w:r>
        <w:rPr>
          <w:rFonts w:cs="Times New Roman"/>
          <w:szCs w:val="24"/>
        </w:rPr>
        <w:t>Conocer el nivel de calidad del sistema web como también obtener la información concreta proporcionada por los usuarios de dicho sistema, verificar el comportamiento mediante acciones no esperadas por el usuario y saber la respuesta mediante las fallas, errores y problemas.</w:t>
      </w:r>
    </w:p>
    <w:p w14:paraId="5931A7A7" w14:textId="60F98E6D" w:rsidR="00257681" w:rsidRDefault="00257681">
      <w:pPr>
        <w:rPr>
          <w:rFonts w:ascii="Times New Roman" w:hAnsi="Times New Roman" w:cs="Times New Roman"/>
          <w:sz w:val="24"/>
          <w:szCs w:val="24"/>
        </w:rPr>
      </w:pPr>
      <w:r>
        <w:rPr>
          <w:rFonts w:cs="Times New Roman"/>
          <w:szCs w:val="24"/>
        </w:rPr>
        <w:br w:type="page"/>
      </w:r>
    </w:p>
    <w:p w14:paraId="63918175" w14:textId="77777777" w:rsidR="00257681" w:rsidRDefault="00257681" w:rsidP="00257681">
      <w:pPr>
        <w:pStyle w:val="Parrafo"/>
        <w:ind w:left="142" w:firstLine="578"/>
      </w:pPr>
    </w:p>
    <w:p w14:paraId="60D9E6DA" w14:textId="45E8435B" w:rsidR="00257681" w:rsidRDefault="00257681" w:rsidP="00257681">
      <w:pPr>
        <w:pStyle w:val="TITULO12"/>
      </w:pPr>
      <w:r>
        <w:t xml:space="preserve"> CUADRO RESUMEN DE LAS PRUEBAS</w:t>
      </w:r>
    </w:p>
    <w:p w14:paraId="66290CB9" w14:textId="77777777" w:rsidR="00257681" w:rsidRDefault="00257681" w:rsidP="00257681">
      <w:pPr>
        <w:pStyle w:val="Parrafo"/>
        <w:ind w:firstLine="0"/>
      </w:pPr>
    </w:p>
    <w:tbl>
      <w:tblPr>
        <w:tblStyle w:val="Tablaconcuadrcula"/>
        <w:tblW w:w="0" w:type="auto"/>
        <w:tblInd w:w="137" w:type="dxa"/>
        <w:tblLook w:val="04A0" w:firstRow="1" w:lastRow="0" w:firstColumn="1" w:lastColumn="0" w:noHBand="0" w:noVBand="1"/>
      </w:tblPr>
      <w:tblGrid>
        <w:gridCol w:w="4021"/>
        <w:gridCol w:w="6605"/>
      </w:tblGrid>
      <w:tr w:rsidR="00257681" w14:paraId="5866A73A" w14:textId="77777777" w:rsidTr="00257681">
        <w:trPr>
          <w:trHeight w:val="3022"/>
        </w:trPr>
        <w:tc>
          <w:tcPr>
            <w:tcW w:w="4082" w:type="dxa"/>
            <w:shd w:val="clear" w:color="auto" w:fill="BF4E14" w:themeFill="accent2" w:themeFillShade="BF"/>
            <w:vAlign w:val="center"/>
          </w:tcPr>
          <w:p w14:paraId="5DB9C30C"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 xml:space="preserve">Módulos del sistema de </w:t>
            </w:r>
            <w:proofErr w:type="spellStart"/>
            <w:r>
              <w:rPr>
                <w:rFonts w:ascii="Times New Roman" w:hAnsi="Times New Roman" w:cs="Times New Roman"/>
                <w:b/>
                <w:bCs/>
                <w:sz w:val="24"/>
                <w:szCs w:val="24"/>
              </w:rPr>
              <w:t>informacion</w:t>
            </w:r>
            <w:proofErr w:type="spellEnd"/>
          </w:p>
        </w:tc>
        <w:tc>
          <w:tcPr>
            <w:tcW w:w="6732" w:type="dxa"/>
          </w:tcPr>
          <w:p w14:paraId="3A7C96D3" w14:textId="77777777" w:rsidR="00257681" w:rsidRDefault="00257681" w:rsidP="005F03C8">
            <w:pPr>
              <w:rPr>
                <w:rFonts w:ascii="Times New Roman" w:hAnsi="Times New Roman" w:cs="Times New Roman"/>
                <w:b/>
                <w:bCs/>
                <w:sz w:val="24"/>
                <w:szCs w:val="24"/>
              </w:rPr>
            </w:pPr>
            <w:r>
              <w:rPr>
                <w:rFonts w:ascii="Times New Roman" w:hAnsi="Times New Roman" w:cs="Times New Roman"/>
                <w:b/>
                <w:bCs/>
                <w:sz w:val="24"/>
                <w:szCs w:val="24"/>
              </w:rPr>
              <w:t>Modulo:</w:t>
            </w:r>
          </w:p>
          <w:p w14:paraId="58B2F2F8"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Inicio de sesión</w:t>
            </w:r>
          </w:p>
          <w:p w14:paraId="641FF786"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Entrenadores</w:t>
            </w:r>
          </w:p>
          <w:p w14:paraId="3967AAF1"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Atletas</w:t>
            </w:r>
          </w:p>
          <w:p w14:paraId="5915C288"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Roles y permisos</w:t>
            </w:r>
          </w:p>
          <w:p w14:paraId="32D4B339"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Asistencias</w:t>
            </w:r>
          </w:p>
          <w:p w14:paraId="24EC670D"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Eventos</w:t>
            </w:r>
          </w:p>
          <w:p w14:paraId="1C3A334B"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Mensualidad</w:t>
            </w:r>
          </w:p>
          <w:p w14:paraId="7FCE885A"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WADA</w:t>
            </w:r>
          </w:p>
          <w:p w14:paraId="3151E92B"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Reportes</w:t>
            </w:r>
          </w:p>
          <w:p w14:paraId="2E6AF5DB" w14:textId="77777777" w:rsidR="00257681" w:rsidRPr="00034C61" w:rsidRDefault="00257681" w:rsidP="00257681">
            <w:pPr>
              <w:pStyle w:val="Prrafodelista"/>
              <w:numPr>
                <w:ilvl w:val="0"/>
                <w:numId w:val="7"/>
              </w:numPr>
              <w:rPr>
                <w:rFonts w:ascii="Times New Roman" w:hAnsi="Times New Roman" w:cs="Times New Roman"/>
                <w:b/>
                <w:bCs/>
                <w:sz w:val="24"/>
                <w:szCs w:val="24"/>
              </w:rPr>
            </w:pPr>
            <w:r>
              <w:rPr>
                <w:rFonts w:ascii="Times New Roman" w:hAnsi="Times New Roman" w:cs="Times New Roman"/>
                <w:sz w:val="24"/>
                <w:szCs w:val="24"/>
              </w:rPr>
              <w:t>Bitácora</w:t>
            </w:r>
          </w:p>
        </w:tc>
      </w:tr>
      <w:tr w:rsidR="00257681" w14:paraId="672027E4" w14:textId="77777777" w:rsidTr="00257681">
        <w:trPr>
          <w:trHeight w:val="2204"/>
        </w:trPr>
        <w:tc>
          <w:tcPr>
            <w:tcW w:w="4082" w:type="dxa"/>
            <w:shd w:val="clear" w:color="auto" w:fill="BF4E14" w:themeFill="accent2" w:themeFillShade="BF"/>
            <w:vAlign w:val="center"/>
          </w:tcPr>
          <w:p w14:paraId="752A3FA6"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Objetivos de las Pruebas</w:t>
            </w:r>
          </w:p>
        </w:tc>
        <w:tc>
          <w:tcPr>
            <w:tcW w:w="6732" w:type="dxa"/>
          </w:tcPr>
          <w:p w14:paraId="70D8AC80" w14:textId="77777777" w:rsidR="00257681" w:rsidRDefault="00257681" w:rsidP="005F03C8">
            <w:pPr>
              <w:rPr>
                <w:rFonts w:ascii="Times New Roman" w:hAnsi="Times New Roman" w:cs="Times New Roman"/>
                <w:b/>
                <w:bCs/>
                <w:sz w:val="24"/>
                <w:szCs w:val="24"/>
              </w:rPr>
            </w:pPr>
            <w:r>
              <w:rPr>
                <w:rFonts w:ascii="Times New Roman" w:hAnsi="Times New Roman" w:cs="Times New Roman"/>
                <w:b/>
                <w:bCs/>
                <w:sz w:val="24"/>
                <w:szCs w:val="24"/>
              </w:rPr>
              <w:t>En los siguientes módulos, se realizarán las siguientes pruebas:</w:t>
            </w:r>
          </w:p>
          <w:p w14:paraId="435EAB9A" w14:textId="77777777" w:rsidR="00257681" w:rsidRDefault="00257681" w:rsidP="005F03C8">
            <w:pPr>
              <w:rPr>
                <w:rFonts w:ascii="Times New Roman" w:hAnsi="Times New Roman" w:cs="Times New Roman"/>
                <w:sz w:val="24"/>
                <w:szCs w:val="24"/>
              </w:rPr>
            </w:pPr>
            <w:r>
              <w:rPr>
                <w:rFonts w:ascii="Times New Roman" w:hAnsi="Times New Roman" w:cs="Times New Roman"/>
                <w:sz w:val="24"/>
                <w:szCs w:val="24"/>
              </w:rPr>
              <w:t xml:space="preserve">       Validación de datos, tanto los datos ingresados, como la respuesta del servidor.</w:t>
            </w:r>
          </w:p>
          <w:p w14:paraId="21EA0B96" w14:textId="77777777" w:rsidR="00257681" w:rsidRDefault="00257681" w:rsidP="005F03C8">
            <w:pPr>
              <w:rPr>
                <w:rFonts w:ascii="Times New Roman" w:hAnsi="Times New Roman" w:cs="Times New Roman"/>
                <w:sz w:val="24"/>
                <w:szCs w:val="24"/>
              </w:rPr>
            </w:pPr>
            <w:r>
              <w:rPr>
                <w:rFonts w:ascii="Times New Roman" w:hAnsi="Times New Roman" w:cs="Times New Roman"/>
                <w:sz w:val="24"/>
                <w:szCs w:val="24"/>
              </w:rPr>
              <w:t xml:space="preserve">       Las transacciones realizadas, si se efectúan como se diseñaron y si detectar todas las posibles fallas que se puedan acontecer.</w:t>
            </w:r>
          </w:p>
          <w:p w14:paraId="2ACB4EC3" w14:textId="77777777" w:rsidR="00257681" w:rsidRDefault="00257681" w:rsidP="005F03C8">
            <w:pPr>
              <w:rPr>
                <w:rFonts w:ascii="Times New Roman" w:hAnsi="Times New Roman" w:cs="Times New Roman"/>
                <w:sz w:val="24"/>
                <w:szCs w:val="24"/>
              </w:rPr>
            </w:pPr>
            <w:r>
              <w:rPr>
                <w:rFonts w:ascii="Times New Roman" w:hAnsi="Times New Roman" w:cs="Times New Roman"/>
                <w:sz w:val="24"/>
                <w:szCs w:val="24"/>
              </w:rPr>
              <w:t xml:space="preserve">       La secuencia lógica de las funcionalidades y transacciones.</w:t>
            </w:r>
          </w:p>
          <w:p w14:paraId="54995D70" w14:textId="77777777" w:rsidR="00257681" w:rsidRDefault="00257681" w:rsidP="005F03C8">
            <w:pPr>
              <w:rPr>
                <w:rFonts w:ascii="Times New Roman" w:hAnsi="Times New Roman" w:cs="Times New Roman"/>
                <w:sz w:val="24"/>
                <w:szCs w:val="24"/>
              </w:rPr>
            </w:pPr>
            <w:r>
              <w:rPr>
                <w:rFonts w:ascii="Times New Roman" w:hAnsi="Times New Roman" w:cs="Times New Roman"/>
                <w:sz w:val="24"/>
                <w:szCs w:val="24"/>
              </w:rPr>
              <w:t xml:space="preserve">       </w:t>
            </w:r>
          </w:p>
          <w:p w14:paraId="1AA28049" w14:textId="77777777" w:rsidR="00257681" w:rsidRPr="00034C61" w:rsidRDefault="00257681" w:rsidP="005F03C8">
            <w:pPr>
              <w:rPr>
                <w:rFonts w:ascii="Times New Roman" w:hAnsi="Times New Roman" w:cs="Times New Roman"/>
                <w:sz w:val="24"/>
                <w:szCs w:val="24"/>
              </w:rPr>
            </w:pPr>
            <w:r>
              <w:rPr>
                <w:rFonts w:ascii="Times New Roman" w:hAnsi="Times New Roman" w:cs="Times New Roman"/>
                <w:sz w:val="24"/>
                <w:szCs w:val="24"/>
              </w:rPr>
              <w:t xml:space="preserve">       </w:t>
            </w:r>
          </w:p>
        </w:tc>
      </w:tr>
      <w:tr w:rsidR="00257681" w14:paraId="0ACBD5CC" w14:textId="77777777" w:rsidTr="00257681">
        <w:trPr>
          <w:trHeight w:val="3022"/>
        </w:trPr>
        <w:tc>
          <w:tcPr>
            <w:tcW w:w="4082" w:type="dxa"/>
            <w:shd w:val="clear" w:color="auto" w:fill="BF4E14" w:themeFill="accent2" w:themeFillShade="BF"/>
            <w:vAlign w:val="center"/>
          </w:tcPr>
          <w:p w14:paraId="57A73895"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Detalle del orden de ejecución de los módulos</w:t>
            </w:r>
          </w:p>
        </w:tc>
        <w:tc>
          <w:tcPr>
            <w:tcW w:w="6732" w:type="dxa"/>
          </w:tcPr>
          <w:p w14:paraId="45329567" w14:textId="77777777" w:rsidR="00257681" w:rsidRDefault="00257681" w:rsidP="005F03C8">
            <w:pPr>
              <w:rPr>
                <w:rFonts w:ascii="Times New Roman" w:hAnsi="Times New Roman" w:cs="Times New Roman"/>
                <w:b/>
                <w:bCs/>
                <w:sz w:val="24"/>
                <w:szCs w:val="24"/>
              </w:rPr>
            </w:pPr>
            <w:r>
              <w:rPr>
                <w:rFonts w:ascii="Times New Roman" w:hAnsi="Times New Roman" w:cs="Times New Roman"/>
                <w:b/>
                <w:bCs/>
                <w:sz w:val="24"/>
                <w:szCs w:val="24"/>
              </w:rPr>
              <w:t>Se debe realizar en orden secuencial para poder utilizar el sistema.</w:t>
            </w:r>
          </w:p>
          <w:p w14:paraId="409A7220"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 entrenador.</w:t>
            </w:r>
          </w:p>
          <w:p w14:paraId="00190A13"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 atleta.</w:t>
            </w:r>
          </w:p>
          <w:p w14:paraId="5BA42336"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una asistencia.</w:t>
            </w:r>
          </w:p>
          <w:p w14:paraId="42E7C42E"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una mensualidad.</w:t>
            </w:r>
          </w:p>
          <w:p w14:paraId="505DFFF6"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 atleta a la WADA.</w:t>
            </w:r>
          </w:p>
          <w:p w14:paraId="413165BF"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un evento.</w:t>
            </w:r>
          </w:p>
          <w:p w14:paraId="1F192103"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Registrar al atleta a un evento.</w:t>
            </w:r>
          </w:p>
          <w:p w14:paraId="221434A7" w14:textId="77777777" w:rsidR="00257681"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Crear un reporte.</w:t>
            </w:r>
          </w:p>
          <w:p w14:paraId="7C34A5DC" w14:textId="77777777" w:rsidR="00257681" w:rsidRPr="009571B6" w:rsidRDefault="00257681" w:rsidP="002576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Visualizar la bitácora.</w:t>
            </w:r>
          </w:p>
        </w:tc>
      </w:tr>
      <w:tr w:rsidR="00257681" w14:paraId="1B075ECE" w14:textId="77777777" w:rsidTr="00257681">
        <w:trPr>
          <w:trHeight w:val="818"/>
        </w:trPr>
        <w:tc>
          <w:tcPr>
            <w:tcW w:w="4082" w:type="dxa"/>
            <w:shd w:val="clear" w:color="auto" w:fill="BF4E14" w:themeFill="accent2" w:themeFillShade="BF"/>
            <w:vAlign w:val="center"/>
          </w:tcPr>
          <w:p w14:paraId="48D5A3BD"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Responsabilidad de la Prueba</w:t>
            </w:r>
          </w:p>
        </w:tc>
        <w:tc>
          <w:tcPr>
            <w:tcW w:w="6732" w:type="dxa"/>
          </w:tcPr>
          <w:p w14:paraId="46F75F14" w14:textId="77777777" w:rsidR="00257681" w:rsidRPr="009571B6" w:rsidRDefault="00257681" w:rsidP="005F03C8">
            <w:pPr>
              <w:rPr>
                <w:rFonts w:ascii="Times New Roman" w:hAnsi="Times New Roman" w:cs="Times New Roman"/>
                <w:sz w:val="24"/>
                <w:szCs w:val="24"/>
              </w:rPr>
            </w:pPr>
            <w:r>
              <w:rPr>
                <w:rFonts w:ascii="Times New Roman" w:hAnsi="Times New Roman" w:cs="Times New Roman"/>
                <w:sz w:val="24"/>
                <w:szCs w:val="24"/>
              </w:rPr>
              <w:t>Las pruebas van a ser testeadas por todo el grupo del proyecto. Donde se repartirán los módulos equitativamente para poder efectuarlas.</w:t>
            </w:r>
          </w:p>
        </w:tc>
      </w:tr>
    </w:tbl>
    <w:p w14:paraId="283801F5" w14:textId="77777777" w:rsidR="005F03C8" w:rsidRDefault="005F03C8">
      <w:pPr>
        <w:rPr>
          <w:rFonts w:ascii="Times New Roman" w:hAnsi="Times New Roman"/>
          <w:sz w:val="24"/>
        </w:rPr>
      </w:pPr>
      <w:r>
        <w:br w:type="page"/>
      </w:r>
    </w:p>
    <w:p w14:paraId="7E943A79" w14:textId="77777777" w:rsidR="00257681" w:rsidRDefault="00257681" w:rsidP="005F03C8">
      <w:pPr>
        <w:pStyle w:val="Parrafo"/>
        <w:ind w:left="0" w:firstLine="0"/>
      </w:pPr>
    </w:p>
    <w:p w14:paraId="5A4864BB" w14:textId="7A6CD1CC" w:rsidR="00257681" w:rsidRDefault="00257681" w:rsidP="00257681">
      <w:pPr>
        <w:pStyle w:val="TITULO12"/>
      </w:pPr>
      <w:r>
        <w:t xml:space="preserve"> CASOS DE PRUEBAS INCLUIDOS</w:t>
      </w:r>
    </w:p>
    <w:p w14:paraId="2A423096" w14:textId="77777777" w:rsidR="00257681" w:rsidRDefault="00257681" w:rsidP="00257681">
      <w:pPr>
        <w:pStyle w:val="Parrafo"/>
        <w:ind w:firstLine="0"/>
      </w:pPr>
    </w:p>
    <w:tbl>
      <w:tblPr>
        <w:tblStyle w:val="Tablaconcuadrcula"/>
        <w:tblW w:w="0" w:type="auto"/>
        <w:tblInd w:w="137" w:type="dxa"/>
        <w:tblLook w:val="04A0" w:firstRow="1" w:lastRow="0" w:firstColumn="1" w:lastColumn="0" w:noHBand="0" w:noVBand="1"/>
      </w:tblPr>
      <w:tblGrid>
        <w:gridCol w:w="2109"/>
        <w:gridCol w:w="2107"/>
        <w:gridCol w:w="2103"/>
        <w:gridCol w:w="2556"/>
        <w:gridCol w:w="14"/>
        <w:gridCol w:w="1737"/>
      </w:tblGrid>
      <w:tr w:rsidR="00257681" w14:paraId="2453799D" w14:textId="77777777" w:rsidTr="00257681">
        <w:tc>
          <w:tcPr>
            <w:tcW w:w="2134" w:type="dxa"/>
            <w:shd w:val="clear" w:color="auto" w:fill="BFBFBF" w:themeFill="background1" w:themeFillShade="BF"/>
            <w:vAlign w:val="center"/>
          </w:tcPr>
          <w:p w14:paraId="1D12FA89"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#Casos Disponibles</w:t>
            </w:r>
          </w:p>
        </w:tc>
        <w:tc>
          <w:tcPr>
            <w:tcW w:w="2134" w:type="dxa"/>
            <w:shd w:val="clear" w:color="auto" w:fill="BFBFBF" w:themeFill="background1" w:themeFillShade="BF"/>
            <w:vAlign w:val="center"/>
          </w:tcPr>
          <w:p w14:paraId="7C222991"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#Estimado de Casos Nuevos</w:t>
            </w:r>
          </w:p>
        </w:tc>
        <w:tc>
          <w:tcPr>
            <w:tcW w:w="2135" w:type="dxa"/>
            <w:shd w:val="clear" w:color="auto" w:fill="BFBFBF" w:themeFill="background1" w:themeFillShade="BF"/>
            <w:vAlign w:val="center"/>
          </w:tcPr>
          <w:p w14:paraId="45A18AAC"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Tipo</w:t>
            </w:r>
          </w:p>
        </w:tc>
        <w:tc>
          <w:tcPr>
            <w:tcW w:w="2587" w:type="dxa"/>
            <w:shd w:val="clear" w:color="auto" w:fill="BFBFBF" w:themeFill="background1" w:themeFillShade="BF"/>
            <w:vAlign w:val="center"/>
          </w:tcPr>
          <w:p w14:paraId="6151D102"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Modulo</w:t>
            </w:r>
          </w:p>
        </w:tc>
        <w:tc>
          <w:tcPr>
            <w:tcW w:w="1783" w:type="dxa"/>
            <w:gridSpan w:val="2"/>
            <w:shd w:val="clear" w:color="auto" w:fill="BFBFBF" w:themeFill="background1" w:themeFillShade="BF"/>
            <w:vAlign w:val="center"/>
          </w:tcPr>
          <w:p w14:paraId="1ACC227B" w14:textId="77777777" w:rsidR="00257681" w:rsidRDefault="00257681" w:rsidP="005F03C8">
            <w:pPr>
              <w:jc w:val="center"/>
              <w:rPr>
                <w:rFonts w:ascii="Times New Roman" w:hAnsi="Times New Roman" w:cs="Times New Roman"/>
                <w:b/>
                <w:bCs/>
                <w:sz w:val="24"/>
                <w:szCs w:val="24"/>
              </w:rPr>
            </w:pPr>
            <w:r>
              <w:rPr>
                <w:rFonts w:ascii="Times New Roman" w:hAnsi="Times New Roman" w:cs="Times New Roman"/>
                <w:b/>
                <w:bCs/>
                <w:sz w:val="24"/>
                <w:szCs w:val="24"/>
              </w:rPr>
              <w:t>Total de Casos</w:t>
            </w:r>
          </w:p>
        </w:tc>
      </w:tr>
      <w:tr w:rsidR="00257681" w14:paraId="6166F2FF" w14:textId="77777777" w:rsidTr="00257681">
        <w:tc>
          <w:tcPr>
            <w:tcW w:w="2134" w:type="dxa"/>
          </w:tcPr>
          <w:p w14:paraId="316D46F7"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2</w:t>
            </w:r>
          </w:p>
        </w:tc>
        <w:tc>
          <w:tcPr>
            <w:tcW w:w="2134" w:type="dxa"/>
          </w:tcPr>
          <w:p w14:paraId="48483DC8"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16770982"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6FB4909F" w14:textId="77777777" w:rsidR="00257681" w:rsidRPr="00D22A22" w:rsidRDefault="00257681" w:rsidP="005F03C8">
            <w:pPr>
              <w:jc w:val="center"/>
              <w:rPr>
                <w:rFonts w:ascii="Times New Roman" w:hAnsi="Times New Roman" w:cs="Times New Roman"/>
                <w:sz w:val="24"/>
                <w:szCs w:val="24"/>
              </w:rPr>
            </w:pPr>
            <w:r w:rsidRPr="00D22A22">
              <w:rPr>
                <w:rFonts w:ascii="Times New Roman" w:hAnsi="Times New Roman" w:cs="Times New Roman"/>
                <w:sz w:val="24"/>
                <w:szCs w:val="24"/>
              </w:rPr>
              <w:t>Inicio de sesión</w:t>
            </w:r>
          </w:p>
        </w:tc>
        <w:tc>
          <w:tcPr>
            <w:tcW w:w="1783" w:type="dxa"/>
            <w:gridSpan w:val="2"/>
          </w:tcPr>
          <w:p w14:paraId="7D1D2024"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2</w:t>
            </w:r>
          </w:p>
        </w:tc>
      </w:tr>
      <w:tr w:rsidR="00257681" w14:paraId="7A34297E" w14:textId="77777777" w:rsidTr="00257681">
        <w:tc>
          <w:tcPr>
            <w:tcW w:w="2134" w:type="dxa"/>
          </w:tcPr>
          <w:p w14:paraId="45850C75"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13</w:t>
            </w:r>
          </w:p>
        </w:tc>
        <w:tc>
          <w:tcPr>
            <w:tcW w:w="2134" w:type="dxa"/>
          </w:tcPr>
          <w:p w14:paraId="1C3BCCF5"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3D328E6C"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578EA0A5" w14:textId="77777777" w:rsidR="00257681" w:rsidRPr="00D22A22" w:rsidRDefault="00257681" w:rsidP="005F03C8">
            <w:pPr>
              <w:jc w:val="center"/>
              <w:rPr>
                <w:rFonts w:ascii="Times New Roman" w:hAnsi="Times New Roman" w:cs="Times New Roman"/>
                <w:sz w:val="24"/>
                <w:szCs w:val="24"/>
              </w:rPr>
            </w:pPr>
            <w:r w:rsidRPr="00D22A22">
              <w:rPr>
                <w:rFonts w:ascii="Times New Roman" w:hAnsi="Times New Roman" w:cs="Times New Roman"/>
                <w:sz w:val="24"/>
                <w:szCs w:val="24"/>
              </w:rPr>
              <w:t>Entrenadores</w:t>
            </w:r>
          </w:p>
        </w:tc>
        <w:tc>
          <w:tcPr>
            <w:tcW w:w="1783" w:type="dxa"/>
            <w:gridSpan w:val="2"/>
          </w:tcPr>
          <w:p w14:paraId="15B5CADC"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13</w:t>
            </w:r>
          </w:p>
        </w:tc>
      </w:tr>
      <w:tr w:rsidR="00257681" w14:paraId="75CF887E" w14:textId="77777777" w:rsidTr="00257681">
        <w:tc>
          <w:tcPr>
            <w:tcW w:w="2134" w:type="dxa"/>
          </w:tcPr>
          <w:p w14:paraId="3E28C33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15</w:t>
            </w:r>
          </w:p>
        </w:tc>
        <w:tc>
          <w:tcPr>
            <w:tcW w:w="2134" w:type="dxa"/>
          </w:tcPr>
          <w:p w14:paraId="3CD67D09"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0B878A81"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69D92E3C" w14:textId="77777777" w:rsidR="00257681" w:rsidRPr="00D22A22" w:rsidRDefault="00257681" w:rsidP="005F03C8">
            <w:pPr>
              <w:jc w:val="center"/>
              <w:rPr>
                <w:rFonts w:ascii="Times New Roman" w:hAnsi="Times New Roman" w:cs="Times New Roman"/>
                <w:sz w:val="24"/>
                <w:szCs w:val="24"/>
              </w:rPr>
            </w:pPr>
            <w:r w:rsidRPr="00D22A22">
              <w:rPr>
                <w:rFonts w:ascii="Times New Roman" w:hAnsi="Times New Roman" w:cs="Times New Roman"/>
                <w:sz w:val="24"/>
                <w:szCs w:val="24"/>
              </w:rPr>
              <w:t>Atletas</w:t>
            </w:r>
          </w:p>
        </w:tc>
        <w:tc>
          <w:tcPr>
            <w:tcW w:w="1783" w:type="dxa"/>
            <w:gridSpan w:val="2"/>
          </w:tcPr>
          <w:p w14:paraId="4BCF968D"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15</w:t>
            </w:r>
          </w:p>
        </w:tc>
      </w:tr>
      <w:tr w:rsidR="00257681" w14:paraId="6F757AA0" w14:textId="77777777" w:rsidTr="00257681">
        <w:tc>
          <w:tcPr>
            <w:tcW w:w="2134" w:type="dxa"/>
          </w:tcPr>
          <w:p w14:paraId="35B451D8"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9</w:t>
            </w:r>
          </w:p>
        </w:tc>
        <w:tc>
          <w:tcPr>
            <w:tcW w:w="2134" w:type="dxa"/>
          </w:tcPr>
          <w:p w14:paraId="61B49FE9"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6967A2AE"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47D8E2C6"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Roles y Permisos</w:t>
            </w:r>
          </w:p>
        </w:tc>
        <w:tc>
          <w:tcPr>
            <w:tcW w:w="1783" w:type="dxa"/>
            <w:gridSpan w:val="2"/>
          </w:tcPr>
          <w:p w14:paraId="66809F8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9</w:t>
            </w:r>
          </w:p>
        </w:tc>
      </w:tr>
      <w:tr w:rsidR="00257681" w14:paraId="0F5DBB8A" w14:textId="77777777" w:rsidTr="00257681">
        <w:tc>
          <w:tcPr>
            <w:tcW w:w="2134" w:type="dxa"/>
          </w:tcPr>
          <w:p w14:paraId="08EE31E2"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5</w:t>
            </w:r>
          </w:p>
        </w:tc>
        <w:tc>
          <w:tcPr>
            <w:tcW w:w="2134" w:type="dxa"/>
          </w:tcPr>
          <w:p w14:paraId="34FC51FE"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4EE23B2A"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58049572"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Asistencia</w:t>
            </w:r>
          </w:p>
        </w:tc>
        <w:tc>
          <w:tcPr>
            <w:tcW w:w="1783" w:type="dxa"/>
            <w:gridSpan w:val="2"/>
          </w:tcPr>
          <w:p w14:paraId="42E6126D"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5</w:t>
            </w:r>
          </w:p>
        </w:tc>
      </w:tr>
      <w:tr w:rsidR="00257681" w14:paraId="601A2882" w14:textId="77777777" w:rsidTr="00257681">
        <w:tc>
          <w:tcPr>
            <w:tcW w:w="2134" w:type="dxa"/>
          </w:tcPr>
          <w:p w14:paraId="19F04BBE"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c>
          <w:tcPr>
            <w:tcW w:w="2134" w:type="dxa"/>
          </w:tcPr>
          <w:p w14:paraId="32966AC0"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4F8A2077"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010C5179"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Mensualidades</w:t>
            </w:r>
          </w:p>
        </w:tc>
        <w:tc>
          <w:tcPr>
            <w:tcW w:w="1783" w:type="dxa"/>
            <w:gridSpan w:val="2"/>
          </w:tcPr>
          <w:p w14:paraId="509E3312"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r>
      <w:tr w:rsidR="00257681" w14:paraId="757C64F5" w14:textId="77777777" w:rsidTr="00257681">
        <w:tc>
          <w:tcPr>
            <w:tcW w:w="2134" w:type="dxa"/>
          </w:tcPr>
          <w:p w14:paraId="6690E8E7" w14:textId="00C272F3" w:rsidR="00257681" w:rsidRPr="00D22A22" w:rsidRDefault="00923348" w:rsidP="005F03C8">
            <w:pPr>
              <w:jc w:val="center"/>
              <w:rPr>
                <w:rFonts w:ascii="Times New Roman" w:hAnsi="Times New Roman" w:cs="Times New Roman"/>
                <w:sz w:val="24"/>
                <w:szCs w:val="24"/>
              </w:rPr>
            </w:pPr>
            <w:r>
              <w:rPr>
                <w:rFonts w:ascii="Times New Roman" w:hAnsi="Times New Roman" w:cs="Times New Roman"/>
                <w:sz w:val="24"/>
                <w:szCs w:val="24"/>
              </w:rPr>
              <w:t>47</w:t>
            </w:r>
          </w:p>
        </w:tc>
        <w:tc>
          <w:tcPr>
            <w:tcW w:w="2134" w:type="dxa"/>
          </w:tcPr>
          <w:p w14:paraId="6043D26A"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24EC06F3"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0DD354F9"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Eventos</w:t>
            </w:r>
          </w:p>
        </w:tc>
        <w:tc>
          <w:tcPr>
            <w:tcW w:w="1783" w:type="dxa"/>
            <w:gridSpan w:val="2"/>
          </w:tcPr>
          <w:p w14:paraId="7F6F8CE0" w14:textId="784D8981" w:rsidR="00257681" w:rsidRPr="00D22A22" w:rsidRDefault="00923348" w:rsidP="005F03C8">
            <w:pPr>
              <w:jc w:val="center"/>
              <w:rPr>
                <w:rFonts w:ascii="Times New Roman" w:hAnsi="Times New Roman" w:cs="Times New Roman"/>
                <w:sz w:val="24"/>
                <w:szCs w:val="24"/>
              </w:rPr>
            </w:pPr>
            <w:r>
              <w:rPr>
                <w:rFonts w:ascii="Times New Roman" w:hAnsi="Times New Roman" w:cs="Times New Roman"/>
                <w:sz w:val="24"/>
                <w:szCs w:val="24"/>
              </w:rPr>
              <w:t>47</w:t>
            </w:r>
          </w:p>
        </w:tc>
      </w:tr>
      <w:tr w:rsidR="00257681" w14:paraId="5834814E" w14:textId="77777777" w:rsidTr="00257681">
        <w:tc>
          <w:tcPr>
            <w:tcW w:w="2134" w:type="dxa"/>
          </w:tcPr>
          <w:p w14:paraId="403A074F"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c>
          <w:tcPr>
            <w:tcW w:w="2134" w:type="dxa"/>
          </w:tcPr>
          <w:p w14:paraId="0D3748B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1CEDD80C"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6B85FAF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WADA</w:t>
            </w:r>
          </w:p>
        </w:tc>
        <w:tc>
          <w:tcPr>
            <w:tcW w:w="1783" w:type="dxa"/>
            <w:gridSpan w:val="2"/>
          </w:tcPr>
          <w:p w14:paraId="0DFA58FC"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r>
      <w:tr w:rsidR="00257681" w14:paraId="2C5835B9" w14:textId="77777777" w:rsidTr="00257681">
        <w:tc>
          <w:tcPr>
            <w:tcW w:w="2134" w:type="dxa"/>
          </w:tcPr>
          <w:p w14:paraId="71516B4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18</w:t>
            </w:r>
          </w:p>
        </w:tc>
        <w:tc>
          <w:tcPr>
            <w:tcW w:w="2134" w:type="dxa"/>
          </w:tcPr>
          <w:p w14:paraId="5B8E13E8"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749E8844"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00DE8282"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Reportes</w:t>
            </w:r>
          </w:p>
        </w:tc>
        <w:tc>
          <w:tcPr>
            <w:tcW w:w="1783" w:type="dxa"/>
            <w:gridSpan w:val="2"/>
          </w:tcPr>
          <w:p w14:paraId="7341549E"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18</w:t>
            </w:r>
          </w:p>
        </w:tc>
      </w:tr>
      <w:tr w:rsidR="00257681" w14:paraId="12FEF244" w14:textId="77777777" w:rsidTr="00257681">
        <w:tc>
          <w:tcPr>
            <w:tcW w:w="2134" w:type="dxa"/>
          </w:tcPr>
          <w:p w14:paraId="4F11D70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c>
          <w:tcPr>
            <w:tcW w:w="2134" w:type="dxa"/>
          </w:tcPr>
          <w:p w14:paraId="7A739CDB"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N/A</w:t>
            </w:r>
          </w:p>
        </w:tc>
        <w:tc>
          <w:tcPr>
            <w:tcW w:w="2135" w:type="dxa"/>
          </w:tcPr>
          <w:p w14:paraId="405571EC"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Funcional</w:t>
            </w:r>
          </w:p>
        </w:tc>
        <w:tc>
          <w:tcPr>
            <w:tcW w:w="2587" w:type="dxa"/>
          </w:tcPr>
          <w:p w14:paraId="29004806"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Bitácora</w:t>
            </w:r>
          </w:p>
        </w:tc>
        <w:tc>
          <w:tcPr>
            <w:tcW w:w="1783" w:type="dxa"/>
            <w:gridSpan w:val="2"/>
          </w:tcPr>
          <w:p w14:paraId="0AD7C721" w14:textId="77777777" w:rsidR="00257681" w:rsidRPr="00D22A22" w:rsidRDefault="00257681" w:rsidP="005F03C8">
            <w:pPr>
              <w:jc w:val="center"/>
              <w:rPr>
                <w:rFonts w:ascii="Times New Roman" w:hAnsi="Times New Roman" w:cs="Times New Roman"/>
                <w:sz w:val="24"/>
                <w:szCs w:val="24"/>
              </w:rPr>
            </w:pPr>
            <w:r>
              <w:rPr>
                <w:rFonts w:ascii="Times New Roman" w:hAnsi="Times New Roman" w:cs="Times New Roman"/>
                <w:sz w:val="24"/>
                <w:szCs w:val="24"/>
              </w:rPr>
              <w:t>16</w:t>
            </w:r>
          </w:p>
        </w:tc>
      </w:tr>
      <w:tr w:rsidR="00257681" w14:paraId="09EA22B0" w14:textId="77777777" w:rsidTr="00257681">
        <w:tblPrEx>
          <w:tblCellMar>
            <w:left w:w="70" w:type="dxa"/>
            <w:right w:w="70" w:type="dxa"/>
          </w:tblCellMar>
          <w:tblLook w:val="0000" w:firstRow="0" w:lastRow="0" w:firstColumn="0" w:lastColumn="0" w:noHBand="0" w:noVBand="0"/>
        </w:tblPrEx>
        <w:trPr>
          <w:gridBefore w:val="5"/>
          <w:wBefore w:w="9004" w:type="dxa"/>
          <w:trHeight w:val="270"/>
        </w:trPr>
        <w:tc>
          <w:tcPr>
            <w:tcW w:w="1769" w:type="dxa"/>
            <w:vAlign w:val="center"/>
          </w:tcPr>
          <w:p w14:paraId="59A0D3CC" w14:textId="77777777" w:rsidR="00257681" w:rsidRDefault="00257681" w:rsidP="005F03C8">
            <w:pPr>
              <w:ind w:left="102" w:hanging="142"/>
              <w:jc w:val="center"/>
              <w:rPr>
                <w:rFonts w:ascii="Times New Roman" w:hAnsi="Times New Roman" w:cs="Times New Roman"/>
                <w:b/>
                <w:bCs/>
                <w:sz w:val="24"/>
                <w:szCs w:val="24"/>
              </w:rPr>
            </w:pPr>
            <w:r>
              <w:rPr>
                <w:rFonts w:ascii="Times New Roman" w:hAnsi="Times New Roman" w:cs="Times New Roman"/>
                <w:b/>
                <w:bCs/>
                <w:sz w:val="24"/>
                <w:szCs w:val="24"/>
              </w:rPr>
              <w:t>153</w:t>
            </w:r>
          </w:p>
        </w:tc>
      </w:tr>
    </w:tbl>
    <w:p w14:paraId="3D706D04" w14:textId="77777777" w:rsidR="00257681" w:rsidRDefault="00257681" w:rsidP="00257681">
      <w:pPr>
        <w:pStyle w:val="Parrafo"/>
        <w:ind w:firstLine="0"/>
      </w:pPr>
    </w:p>
    <w:p w14:paraId="708BE38A" w14:textId="6E606851" w:rsidR="00257681" w:rsidRDefault="00257681" w:rsidP="00257681">
      <w:pPr>
        <w:pStyle w:val="Titulo11"/>
      </w:pPr>
      <w:r>
        <w:t>ENTORNO Y CONFIGURACION DE LAS PRUEBAS</w:t>
      </w:r>
    </w:p>
    <w:p w14:paraId="1B3D64E5" w14:textId="77777777" w:rsidR="00257681" w:rsidRDefault="00257681" w:rsidP="00257681">
      <w:pPr>
        <w:pStyle w:val="Parrafo"/>
        <w:ind w:firstLine="0"/>
      </w:pPr>
    </w:p>
    <w:p w14:paraId="42B3837D" w14:textId="24EEB98B" w:rsidR="00257681" w:rsidRDefault="00257681" w:rsidP="00257681">
      <w:pPr>
        <w:pStyle w:val="Prrafodelista"/>
        <w:rPr>
          <w:rFonts w:ascii="Times New Roman" w:hAnsi="Times New Roman" w:cs="Times New Roman"/>
          <w:sz w:val="24"/>
          <w:szCs w:val="24"/>
        </w:rPr>
      </w:pPr>
      <w:r>
        <w:rPr>
          <w:rFonts w:ascii="Times New Roman" w:hAnsi="Times New Roman" w:cs="Times New Roman"/>
          <w:sz w:val="24"/>
          <w:szCs w:val="24"/>
        </w:rPr>
        <w:t xml:space="preserve">Para el proceso de pruebas del proyecto se requiere de la disponibilidad </w:t>
      </w:r>
      <w:r w:rsidR="00885392">
        <w:rPr>
          <w:rFonts w:ascii="Times New Roman" w:hAnsi="Times New Roman" w:cs="Times New Roman"/>
          <w:sz w:val="24"/>
          <w:szCs w:val="24"/>
        </w:rPr>
        <w:t>de los siguientes entornos</w:t>
      </w:r>
      <w:r>
        <w:rPr>
          <w:rFonts w:ascii="Times New Roman" w:hAnsi="Times New Roman" w:cs="Times New Roman"/>
          <w:sz w:val="24"/>
          <w:szCs w:val="24"/>
        </w:rPr>
        <w:t>:</w:t>
      </w:r>
    </w:p>
    <w:p w14:paraId="7BC81E16" w14:textId="77777777" w:rsidR="00257681" w:rsidRDefault="00257681" w:rsidP="00257681">
      <w:pPr>
        <w:pStyle w:val="Prrafodelista"/>
        <w:rPr>
          <w:rFonts w:ascii="Times New Roman" w:hAnsi="Times New Roman" w:cs="Times New Roman"/>
          <w:sz w:val="24"/>
          <w:szCs w:val="24"/>
        </w:rPr>
      </w:pPr>
    </w:p>
    <w:p w14:paraId="47371D5D" w14:textId="77777777" w:rsidR="00257681" w:rsidRPr="00E039C5" w:rsidRDefault="00257681" w:rsidP="00257681">
      <w:pPr>
        <w:pStyle w:val="Prrafodelista"/>
        <w:numPr>
          <w:ilvl w:val="0"/>
          <w:numId w:val="8"/>
        </w:numPr>
        <w:rPr>
          <w:rFonts w:ascii="Times New Roman" w:hAnsi="Times New Roman" w:cs="Times New Roman"/>
          <w:sz w:val="24"/>
          <w:szCs w:val="24"/>
        </w:rPr>
      </w:pPr>
      <w:r w:rsidRPr="00E039C5">
        <w:rPr>
          <w:rFonts w:ascii="Times New Roman" w:hAnsi="Times New Roman" w:cs="Times New Roman"/>
          <w:sz w:val="24"/>
          <w:szCs w:val="24"/>
        </w:rPr>
        <w:t>Servidor Ubuntu Server con acceso a internet librerías Apache 2.5, PHP 7.0, con el manejador</w:t>
      </w:r>
    </w:p>
    <w:p w14:paraId="286E5DDD" w14:textId="77777777" w:rsidR="00257681" w:rsidRDefault="00257681" w:rsidP="00257681">
      <w:pPr>
        <w:pStyle w:val="Prrafodelista"/>
        <w:ind w:left="1440"/>
        <w:rPr>
          <w:rFonts w:ascii="Times New Roman" w:hAnsi="Times New Roman" w:cs="Times New Roman"/>
          <w:sz w:val="24"/>
          <w:szCs w:val="24"/>
        </w:rPr>
      </w:pPr>
      <w:proofErr w:type="gramStart"/>
      <w:r w:rsidRPr="00E039C5">
        <w:rPr>
          <w:rFonts w:ascii="Times New Roman" w:hAnsi="Times New Roman" w:cs="Times New Roman"/>
          <w:sz w:val="24"/>
          <w:szCs w:val="24"/>
        </w:rPr>
        <w:t>de</w:t>
      </w:r>
      <w:proofErr w:type="gramEnd"/>
      <w:r w:rsidRPr="00E039C5">
        <w:rPr>
          <w:rFonts w:ascii="Times New Roman" w:hAnsi="Times New Roman" w:cs="Times New Roman"/>
          <w:sz w:val="24"/>
          <w:szCs w:val="24"/>
        </w:rPr>
        <w:t xml:space="preserve"> base de datos </w:t>
      </w:r>
      <w:proofErr w:type="spellStart"/>
      <w:r w:rsidRPr="00E039C5">
        <w:rPr>
          <w:rFonts w:ascii="Times New Roman" w:hAnsi="Times New Roman" w:cs="Times New Roman"/>
          <w:sz w:val="24"/>
          <w:szCs w:val="24"/>
        </w:rPr>
        <w:t>PostgreSQL</w:t>
      </w:r>
      <w:proofErr w:type="spellEnd"/>
      <w:r w:rsidRPr="00E039C5">
        <w:rPr>
          <w:rFonts w:ascii="Times New Roman" w:hAnsi="Times New Roman" w:cs="Times New Roman"/>
          <w:sz w:val="24"/>
          <w:szCs w:val="24"/>
        </w:rPr>
        <w:t xml:space="preserve"> o </w:t>
      </w:r>
      <w:proofErr w:type="spellStart"/>
      <w:r w:rsidRPr="00E039C5">
        <w:rPr>
          <w:rFonts w:ascii="Times New Roman" w:hAnsi="Times New Roman" w:cs="Times New Roman"/>
          <w:sz w:val="24"/>
          <w:szCs w:val="24"/>
        </w:rPr>
        <w:t>MySQL</w:t>
      </w:r>
      <w:proofErr w:type="spellEnd"/>
    </w:p>
    <w:p w14:paraId="2D13C266" w14:textId="5A80A33A" w:rsidR="00257681" w:rsidRPr="00E039C5" w:rsidRDefault="00257681" w:rsidP="00257681">
      <w:pPr>
        <w:pStyle w:val="Prrafodelista"/>
        <w:numPr>
          <w:ilvl w:val="1"/>
          <w:numId w:val="8"/>
        </w:numPr>
        <w:rPr>
          <w:rFonts w:ascii="Times New Roman" w:hAnsi="Times New Roman" w:cs="Times New Roman"/>
          <w:sz w:val="24"/>
          <w:szCs w:val="24"/>
        </w:rPr>
      </w:pPr>
      <w:r w:rsidRPr="00E039C5">
        <w:rPr>
          <w:rFonts w:ascii="Times New Roman" w:hAnsi="Times New Roman" w:cs="Times New Roman"/>
          <w:sz w:val="24"/>
          <w:szCs w:val="24"/>
        </w:rPr>
        <w:t xml:space="preserve">4 núcleos de </w:t>
      </w:r>
      <w:r w:rsidR="00885392">
        <w:rPr>
          <w:rFonts w:ascii="Times New Roman" w:hAnsi="Times New Roman" w:cs="Times New Roman"/>
          <w:sz w:val="24"/>
          <w:szCs w:val="24"/>
        </w:rPr>
        <w:t xml:space="preserve">AMD </w:t>
      </w:r>
      <w:proofErr w:type="spellStart"/>
      <w:r w:rsidR="00885392">
        <w:rPr>
          <w:rFonts w:ascii="Times New Roman" w:hAnsi="Times New Roman" w:cs="Times New Roman"/>
          <w:sz w:val="24"/>
          <w:szCs w:val="24"/>
        </w:rPr>
        <w:t>Ryzen</w:t>
      </w:r>
      <w:proofErr w:type="spellEnd"/>
      <w:r w:rsidR="00885392">
        <w:rPr>
          <w:rFonts w:ascii="Times New Roman" w:hAnsi="Times New Roman" w:cs="Times New Roman"/>
          <w:sz w:val="24"/>
          <w:szCs w:val="24"/>
        </w:rPr>
        <w:t xml:space="preserve"> 3 3200G</w:t>
      </w:r>
      <w:r w:rsidRPr="00E039C5">
        <w:rPr>
          <w:rFonts w:ascii="Times New Roman" w:hAnsi="Times New Roman" w:cs="Times New Roman"/>
          <w:sz w:val="24"/>
          <w:szCs w:val="24"/>
        </w:rPr>
        <w:t xml:space="preserve"> </w:t>
      </w:r>
      <w:r w:rsidR="00885392">
        <w:rPr>
          <w:rFonts w:ascii="Times New Roman" w:hAnsi="Times New Roman" w:cs="Times New Roman"/>
          <w:sz w:val="24"/>
          <w:szCs w:val="24"/>
        </w:rPr>
        <w:t>@ 3.2</w:t>
      </w:r>
      <w:r w:rsidR="008C36C8">
        <w:rPr>
          <w:rFonts w:ascii="Times New Roman" w:hAnsi="Times New Roman" w:cs="Times New Roman"/>
          <w:sz w:val="24"/>
          <w:szCs w:val="24"/>
        </w:rPr>
        <w:t xml:space="preserve"> GHz Memoria de 16</w:t>
      </w:r>
      <w:r w:rsidRPr="00E039C5">
        <w:rPr>
          <w:rFonts w:ascii="Times New Roman" w:hAnsi="Times New Roman" w:cs="Times New Roman"/>
          <w:sz w:val="24"/>
          <w:szCs w:val="24"/>
        </w:rPr>
        <w:t xml:space="preserve"> GB </w:t>
      </w:r>
      <w:r w:rsidR="008C36C8">
        <w:rPr>
          <w:rFonts w:ascii="Times New Roman" w:hAnsi="Times New Roman" w:cs="Times New Roman"/>
          <w:sz w:val="24"/>
          <w:szCs w:val="24"/>
        </w:rPr>
        <w:t>1TB</w:t>
      </w:r>
      <w:r w:rsidR="00397313">
        <w:rPr>
          <w:rFonts w:ascii="Times New Roman" w:hAnsi="Times New Roman" w:cs="Times New Roman"/>
          <w:sz w:val="24"/>
          <w:szCs w:val="24"/>
        </w:rPr>
        <w:t xml:space="preserve"> de almacenamiento (SSD </w:t>
      </w:r>
      <w:proofErr w:type="spellStart"/>
      <w:r w:rsidR="00397313">
        <w:rPr>
          <w:rFonts w:ascii="Times New Roman" w:hAnsi="Times New Roman" w:cs="Times New Roman"/>
          <w:sz w:val="24"/>
          <w:szCs w:val="24"/>
        </w:rPr>
        <w:t>nvme</w:t>
      </w:r>
      <w:proofErr w:type="spellEnd"/>
      <w:r w:rsidR="00397313">
        <w:rPr>
          <w:rFonts w:ascii="Times New Roman" w:hAnsi="Times New Roman" w:cs="Times New Roman"/>
          <w:sz w:val="24"/>
          <w:szCs w:val="24"/>
        </w:rPr>
        <w:t xml:space="preserve"> m.2</w:t>
      </w:r>
      <w:r w:rsidRPr="00E039C5">
        <w:rPr>
          <w:rFonts w:ascii="Times New Roman" w:hAnsi="Times New Roman" w:cs="Times New Roman"/>
          <w:sz w:val="24"/>
          <w:szCs w:val="24"/>
        </w:rPr>
        <w:t>)</w:t>
      </w:r>
    </w:p>
    <w:p w14:paraId="6A159819" w14:textId="1485AC6A" w:rsidR="00257681" w:rsidRDefault="00257681" w:rsidP="00257681">
      <w:pPr>
        <w:pStyle w:val="Prrafodelista"/>
        <w:ind w:left="2160"/>
        <w:rPr>
          <w:rFonts w:ascii="Times New Roman" w:hAnsi="Times New Roman" w:cs="Times New Roman"/>
          <w:sz w:val="24"/>
          <w:szCs w:val="24"/>
        </w:rPr>
      </w:pPr>
      <w:r w:rsidRPr="00E039C5">
        <w:rPr>
          <w:rFonts w:ascii="Times New Roman" w:hAnsi="Times New Roman" w:cs="Times New Roman"/>
          <w:sz w:val="24"/>
          <w:szCs w:val="24"/>
        </w:rPr>
        <w:t>Ancho de banda sin medición 3 IP dedicadas</w:t>
      </w:r>
      <w:r>
        <w:rPr>
          <w:rFonts w:ascii="Times New Roman" w:hAnsi="Times New Roman" w:cs="Times New Roman"/>
          <w:sz w:val="24"/>
          <w:szCs w:val="24"/>
        </w:rPr>
        <w:t>.</w:t>
      </w:r>
    </w:p>
    <w:p w14:paraId="5978D724" w14:textId="77777777" w:rsidR="00257681" w:rsidRDefault="00257681" w:rsidP="00257681">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Equipo cliente: Equipos de prueba.</w:t>
      </w:r>
    </w:p>
    <w:p w14:paraId="0BE254AD" w14:textId="673425B0" w:rsidR="00257681" w:rsidRDefault="00257681" w:rsidP="00257681">
      <w:pPr>
        <w:pStyle w:val="Prrafodelista"/>
        <w:numPr>
          <w:ilvl w:val="1"/>
          <w:numId w:val="8"/>
        </w:numPr>
        <w:rPr>
          <w:rFonts w:ascii="Times New Roman" w:hAnsi="Times New Roman" w:cs="Times New Roman"/>
          <w:sz w:val="24"/>
          <w:szCs w:val="24"/>
        </w:rPr>
      </w:pPr>
    </w:p>
    <w:p w14:paraId="04D7271A" w14:textId="705880FA" w:rsidR="00257681" w:rsidRDefault="00257681" w:rsidP="00257681">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 xml:space="preserve">Gestor de base de datos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Ver.10.4.</w:t>
      </w:r>
      <w:r w:rsidR="00400FAD">
        <w:rPr>
          <w:rFonts w:ascii="Times New Roman" w:hAnsi="Times New Roman" w:cs="Times New Roman"/>
          <w:sz w:val="24"/>
          <w:szCs w:val="24"/>
        </w:rPr>
        <w:t>32</w:t>
      </w:r>
      <w:r>
        <w:rPr>
          <w:rFonts w:ascii="Times New Roman" w:hAnsi="Times New Roman" w:cs="Times New Roman"/>
          <w:sz w:val="24"/>
          <w:szCs w:val="24"/>
        </w:rPr>
        <w:t xml:space="preserve"> o superior.</w:t>
      </w:r>
    </w:p>
    <w:p w14:paraId="71657343" w14:textId="21133189" w:rsidR="00257681" w:rsidRDefault="00257681" w:rsidP="00257681">
      <w:pPr>
        <w:pStyle w:val="TITULO12"/>
      </w:pPr>
      <w:r>
        <w:t xml:space="preserve"> CRITERIOS DE INICIO</w:t>
      </w:r>
    </w:p>
    <w:p w14:paraId="1B1FDCE9" w14:textId="77777777" w:rsidR="00257681" w:rsidRDefault="00257681" w:rsidP="00257681">
      <w:pPr>
        <w:pStyle w:val="Parrafo"/>
        <w:ind w:firstLine="0"/>
      </w:pPr>
    </w:p>
    <w:p w14:paraId="76FD858C" w14:textId="77777777" w:rsidR="00257681" w:rsidRDefault="00257681" w:rsidP="00257681">
      <w:pPr>
        <w:pStyle w:val="Parrafo"/>
        <w:tabs>
          <w:tab w:val="left" w:pos="720"/>
        </w:tabs>
        <w:spacing w:after="120" w:line="240" w:lineRule="auto"/>
        <w:ind w:firstLine="840"/>
      </w:pPr>
      <w:r>
        <w:t>Aceptación del plan de pruebas. Revisión y aceptación del documento que contiene los casos de pruebas para la certificación del proyecto.</w:t>
      </w:r>
    </w:p>
    <w:p w14:paraId="755FF717" w14:textId="77777777" w:rsidR="00257681" w:rsidRDefault="00257681" w:rsidP="00257681">
      <w:pPr>
        <w:pStyle w:val="Parrafo"/>
        <w:tabs>
          <w:tab w:val="left" w:pos="720"/>
        </w:tabs>
        <w:spacing w:after="120" w:line="240" w:lineRule="auto"/>
        <w:ind w:firstLine="840"/>
      </w:pPr>
      <w:r>
        <w:t>Aceptación de paquetes. Revisión y aceptación de los paquetes de desarrollo, y que este cumpla con las condiciones de aceptación.</w:t>
      </w:r>
    </w:p>
    <w:p w14:paraId="2CBE8119" w14:textId="77777777" w:rsidR="00257681" w:rsidRDefault="00257681" w:rsidP="00257681">
      <w:pPr>
        <w:pStyle w:val="Parrafo"/>
        <w:tabs>
          <w:tab w:val="left" w:pos="720"/>
        </w:tabs>
        <w:spacing w:after="120" w:line="240" w:lineRule="auto"/>
        <w:ind w:firstLine="840"/>
      </w:pPr>
      <w:r>
        <w:t>Aceptación de ambiente. Revisión y aceptación del ambiente de certificación, y que este cumpla con las condiciones de aceptación.</w:t>
      </w:r>
    </w:p>
    <w:p w14:paraId="3DC9FAD2" w14:textId="77777777" w:rsidR="00257681" w:rsidRDefault="00257681">
      <w:pPr>
        <w:rPr>
          <w:rFonts w:ascii="Times New Roman" w:hAnsi="Times New Roman"/>
          <w:sz w:val="24"/>
        </w:rPr>
      </w:pPr>
      <w:r>
        <w:br w:type="page"/>
      </w:r>
    </w:p>
    <w:p w14:paraId="3747E319" w14:textId="77777777" w:rsidR="00257681" w:rsidRDefault="00257681" w:rsidP="00257681">
      <w:pPr>
        <w:pStyle w:val="Parrafo"/>
        <w:ind w:firstLine="0"/>
      </w:pPr>
    </w:p>
    <w:p w14:paraId="72F697F5" w14:textId="3BB973D9" w:rsidR="00257681" w:rsidRDefault="00257681" w:rsidP="00257681">
      <w:pPr>
        <w:pStyle w:val="TITULO12"/>
      </w:pPr>
      <w:r>
        <w:t xml:space="preserve"> BASE DE DATOS DE PRUEBAS</w:t>
      </w:r>
    </w:p>
    <w:p w14:paraId="43D35407" w14:textId="1D56064C" w:rsidR="00257681" w:rsidRDefault="00257681" w:rsidP="00257681">
      <w:pPr>
        <w:pStyle w:val="Parrafo"/>
        <w:ind w:firstLine="0"/>
        <w:jc w:val="center"/>
      </w:pPr>
    </w:p>
    <w:p w14:paraId="270C3209" w14:textId="6135DFC2" w:rsidR="00257681" w:rsidRDefault="009B4CB0" w:rsidP="006555A4">
      <w:pPr>
        <w:pStyle w:val="Parrafo"/>
        <w:ind w:left="3556" w:firstLine="698"/>
        <w:jc w:val="both"/>
      </w:pPr>
      <w:r>
        <w:t>Base de Datos: GY</w:t>
      </w:r>
      <w:r w:rsidR="00257681">
        <w:t>MSYS</w:t>
      </w:r>
    </w:p>
    <w:p w14:paraId="19E83CF8" w14:textId="77777777" w:rsidR="00257681" w:rsidRDefault="00257681" w:rsidP="006555A4">
      <w:pPr>
        <w:pStyle w:val="Parrafo"/>
        <w:ind w:firstLine="0"/>
        <w:jc w:val="both"/>
      </w:pPr>
    </w:p>
    <w:p w14:paraId="7D77A452" w14:textId="654066E9" w:rsidR="00257681" w:rsidRDefault="00257681" w:rsidP="006555A4">
      <w:pPr>
        <w:pStyle w:val="Parrafo"/>
        <w:ind w:left="3556" w:firstLine="698"/>
        <w:jc w:val="both"/>
      </w:pPr>
      <w:r>
        <w:t xml:space="preserve">Servidor BD: </w:t>
      </w:r>
      <w:r w:rsidR="006555A4">
        <w:t xml:space="preserve">  </w:t>
      </w:r>
      <w:r w:rsidR="009B4CB0">
        <w:t>GY</w:t>
      </w:r>
      <w:r>
        <w:t>MSYS</w:t>
      </w:r>
    </w:p>
    <w:p w14:paraId="71E7E0C3" w14:textId="77777777" w:rsidR="00257681" w:rsidRDefault="00257681" w:rsidP="006555A4">
      <w:pPr>
        <w:pStyle w:val="Parrafo"/>
        <w:ind w:firstLine="0"/>
        <w:jc w:val="both"/>
      </w:pPr>
    </w:p>
    <w:p w14:paraId="36CD7EC3" w14:textId="0484C188" w:rsidR="006555A4" w:rsidRDefault="00257681" w:rsidP="006555A4">
      <w:pPr>
        <w:pStyle w:val="Parrafo"/>
        <w:ind w:left="3556" w:firstLine="698"/>
        <w:jc w:val="both"/>
      </w:pPr>
      <w:r>
        <w:t>Datos:</w:t>
      </w:r>
    </w:p>
    <w:p w14:paraId="6AEF5346" w14:textId="77777777" w:rsidR="006555A4" w:rsidRDefault="006555A4" w:rsidP="006555A4">
      <w:pPr>
        <w:pStyle w:val="Parrafo"/>
      </w:pPr>
    </w:p>
    <w:p w14:paraId="5606169B" w14:textId="312FA10E" w:rsidR="006555A4" w:rsidRDefault="006555A4" w:rsidP="006555A4">
      <w:pPr>
        <w:pStyle w:val="TITULO12"/>
      </w:pPr>
      <w:r>
        <w:t xml:space="preserve"> CRITERIOS DE APROBACION / RECHAZO</w:t>
      </w:r>
    </w:p>
    <w:p w14:paraId="0B7F8ECB" w14:textId="77777777" w:rsidR="006555A4" w:rsidRDefault="006555A4" w:rsidP="006555A4">
      <w:pPr>
        <w:pStyle w:val="Parrafo"/>
        <w:ind w:firstLine="0"/>
      </w:pPr>
    </w:p>
    <w:p w14:paraId="13E4EB07" w14:textId="77777777" w:rsidR="006555A4" w:rsidRPr="006555A4" w:rsidRDefault="006555A4" w:rsidP="006555A4">
      <w:pPr>
        <w:ind w:left="206" w:right="268"/>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b/>
          <w:bCs/>
          <w:kern w:val="0"/>
          <w:sz w:val="24"/>
          <w:szCs w:val="24"/>
          <w14:ligatures w14:val="none"/>
        </w:rPr>
        <w:t xml:space="preserve">Errores Graves: </w:t>
      </w:r>
      <w:r w:rsidRPr="006555A4">
        <w:rPr>
          <w:rFonts w:ascii="Times New Roman" w:eastAsia="Calibri" w:hAnsi="Times New Roman" w:cs="Times New Roman"/>
          <w:kern w:val="0"/>
          <w:sz w:val="24"/>
          <w:szCs w:val="24"/>
          <w14:ligatures w14:val="none"/>
        </w:rPr>
        <w:t xml:space="preserve">Información crítica presentada erróneamente, información mal registrada en la base de datos, caídas de programas, incumplimiento de objetivos en funciones principales, errores en las respuestas del </w:t>
      </w:r>
      <w:proofErr w:type="spellStart"/>
      <w:r w:rsidRPr="006555A4">
        <w:rPr>
          <w:rFonts w:ascii="Times New Roman" w:eastAsia="Calibri" w:hAnsi="Times New Roman" w:cs="Times New Roman"/>
          <w:kern w:val="0"/>
          <w:sz w:val="24"/>
          <w:szCs w:val="24"/>
          <w14:ligatures w14:val="none"/>
        </w:rPr>
        <w:t>JavaScript</w:t>
      </w:r>
      <w:proofErr w:type="gramStart"/>
      <w:r w:rsidRPr="006555A4">
        <w:rPr>
          <w:rFonts w:ascii="Times New Roman" w:eastAsia="Calibri" w:hAnsi="Times New Roman" w:cs="Times New Roman"/>
          <w:kern w:val="0"/>
          <w:sz w:val="24"/>
          <w:szCs w:val="24"/>
          <w14:ligatures w14:val="none"/>
        </w:rPr>
        <w:t>,etc</w:t>
      </w:r>
      <w:proofErr w:type="spellEnd"/>
      <w:proofErr w:type="gramEnd"/>
    </w:p>
    <w:p w14:paraId="50191DD2" w14:textId="77777777" w:rsidR="006555A4" w:rsidRPr="006555A4" w:rsidRDefault="006555A4" w:rsidP="006555A4">
      <w:pPr>
        <w:ind w:left="206" w:right="268"/>
        <w:jc w:val="both"/>
        <w:rPr>
          <w:rFonts w:ascii="Times New Roman" w:eastAsia="Calibri" w:hAnsi="Times New Roman" w:cs="Times New Roman"/>
          <w:kern w:val="0"/>
          <w:sz w:val="24"/>
          <w:szCs w:val="24"/>
          <w14:ligatures w14:val="none"/>
        </w:rPr>
      </w:pPr>
    </w:p>
    <w:p w14:paraId="6E99D68E" w14:textId="77777777" w:rsidR="006555A4" w:rsidRPr="006555A4" w:rsidRDefault="006555A4" w:rsidP="006555A4">
      <w:pPr>
        <w:ind w:left="206" w:right="268"/>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b/>
          <w:bCs/>
          <w:kern w:val="0"/>
          <w:sz w:val="24"/>
          <w:szCs w:val="24"/>
          <w14:ligatures w14:val="none"/>
        </w:rPr>
        <w:t xml:space="preserve">Errores Medios (Comunes): </w:t>
      </w:r>
      <w:r w:rsidRPr="006555A4">
        <w:rPr>
          <w:rFonts w:ascii="Times New Roman" w:eastAsia="Calibri" w:hAnsi="Times New Roman" w:cs="Times New Roman"/>
          <w:kern w:val="0"/>
          <w:sz w:val="24"/>
          <w:szCs w:val="24"/>
          <w14:ligatures w14:val="none"/>
        </w:rPr>
        <w:t>Errores en la descarga del archivo PDF ejecutada por el usuario, errores en la consulta de datos, incumplimiento de objetivos en funciones secundarias, etc.</w:t>
      </w:r>
    </w:p>
    <w:p w14:paraId="1EC8FA8D" w14:textId="77777777" w:rsidR="006555A4" w:rsidRPr="006555A4" w:rsidRDefault="006555A4" w:rsidP="006555A4">
      <w:pPr>
        <w:ind w:left="206" w:right="268"/>
        <w:jc w:val="both"/>
        <w:rPr>
          <w:rFonts w:ascii="Times New Roman" w:eastAsia="Calibri" w:hAnsi="Times New Roman" w:cs="Times New Roman"/>
          <w:kern w:val="0"/>
          <w:sz w:val="24"/>
          <w:szCs w:val="24"/>
          <w14:ligatures w14:val="none"/>
        </w:rPr>
      </w:pPr>
    </w:p>
    <w:p w14:paraId="1F40BB88" w14:textId="77777777" w:rsidR="006555A4" w:rsidRPr="006555A4" w:rsidRDefault="006555A4" w:rsidP="006555A4">
      <w:pPr>
        <w:ind w:left="206" w:right="268"/>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b/>
          <w:bCs/>
          <w:kern w:val="0"/>
          <w:sz w:val="24"/>
          <w:szCs w:val="24"/>
          <w14:ligatures w14:val="none"/>
        </w:rPr>
        <w:t xml:space="preserve">Errores Leves: </w:t>
      </w:r>
      <w:r w:rsidRPr="006555A4">
        <w:rPr>
          <w:rFonts w:ascii="Times New Roman" w:eastAsia="Calibri" w:hAnsi="Times New Roman" w:cs="Times New Roman"/>
          <w:kern w:val="0"/>
          <w:sz w:val="24"/>
          <w:szCs w:val="24"/>
          <w14:ligatures w14:val="none"/>
        </w:rPr>
        <w:t>errores en presentación de datos secundarios, no adecuación a estándares, comportamientos correctos pero diferentes en situaciones similares, dificultades de operación, etc.</w:t>
      </w:r>
    </w:p>
    <w:p w14:paraId="792319D8" w14:textId="77777777" w:rsidR="006555A4" w:rsidRDefault="006555A4" w:rsidP="006555A4">
      <w:pPr>
        <w:pStyle w:val="Parrafo"/>
        <w:ind w:firstLine="0"/>
      </w:pPr>
    </w:p>
    <w:tbl>
      <w:tblPr>
        <w:tblStyle w:val="Tablaconcuadrcula"/>
        <w:tblW w:w="0" w:type="auto"/>
        <w:tblInd w:w="206" w:type="dxa"/>
        <w:tblLook w:val="04A0" w:firstRow="1" w:lastRow="0" w:firstColumn="1" w:lastColumn="0" w:noHBand="0" w:noVBand="1"/>
      </w:tblPr>
      <w:tblGrid>
        <w:gridCol w:w="5274"/>
        <w:gridCol w:w="5283"/>
      </w:tblGrid>
      <w:tr w:rsidR="006555A4" w14:paraId="42BE1716" w14:textId="77777777" w:rsidTr="005F03C8">
        <w:tc>
          <w:tcPr>
            <w:tcW w:w="5336" w:type="dxa"/>
            <w:shd w:val="clear" w:color="auto" w:fill="BFBFBF" w:themeFill="background1" w:themeFillShade="BF"/>
          </w:tcPr>
          <w:p w14:paraId="192B6B66" w14:textId="77777777" w:rsidR="006555A4" w:rsidRPr="00492C5C" w:rsidRDefault="006555A4" w:rsidP="005F03C8">
            <w:pPr>
              <w:ind w:right="268"/>
              <w:jc w:val="center"/>
              <w:rPr>
                <w:rFonts w:ascii="Times New Roman" w:hAnsi="Times New Roman" w:cs="Times New Roman"/>
                <w:b/>
                <w:bCs/>
                <w:color w:val="FFFFFF" w:themeColor="background1"/>
                <w:sz w:val="24"/>
                <w:szCs w:val="24"/>
              </w:rPr>
            </w:pPr>
            <w:r w:rsidRPr="00492C5C">
              <w:rPr>
                <w:rFonts w:ascii="Times New Roman" w:hAnsi="Times New Roman" w:cs="Times New Roman"/>
                <w:b/>
                <w:bCs/>
                <w:color w:val="FFFFFF" w:themeColor="background1"/>
                <w:sz w:val="24"/>
                <w:szCs w:val="24"/>
              </w:rPr>
              <w:t>Nombre</w:t>
            </w:r>
          </w:p>
        </w:tc>
        <w:tc>
          <w:tcPr>
            <w:tcW w:w="5337" w:type="dxa"/>
            <w:shd w:val="clear" w:color="auto" w:fill="BFBFBF" w:themeFill="background1" w:themeFillShade="BF"/>
          </w:tcPr>
          <w:p w14:paraId="31C3E1E7" w14:textId="354CD9D4" w:rsidR="006555A4" w:rsidRPr="00492C5C" w:rsidRDefault="00C711A0" w:rsidP="005F03C8">
            <w:pPr>
              <w:ind w:right="268"/>
              <w:jc w:val="center"/>
              <w:rPr>
                <w:rFonts w:ascii="Times New Roman" w:hAnsi="Times New Roman" w:cs="Times New Roman"/>
                <w:b/>
                <w:bCs/>
                <w:color w:val="FFFFFF" w:themeColor="background1"/>
                <w:sz w:val="24"/>
                <w:szCs w:val="24"/>
              </w:rPr>
            </w:pPr>
            <w:r w:rsidRPr="00492C5C">
              <w:rPr>
                <w:rFonts w:ascii="Times New Roman" w:hAnsi="Times New Roman" w:cs="Times New Roman"/>
                <w:b/>
                <w:bCs/>
                <w:color w:val="FFFFFF" w:themeColor="background1"/>
                <w:sz w:val="24"/>
                <w:szCs w:val="24"/>
              </w:rPr>
              <w:t>Descripción</w:t>
            </w:r>
          </w:p>
        </w:tc>
      </w:tr>
      <w:tr w:rsidR="006555A4" w14:paraId="0D4A48F6" w14:textId="77777777" w:rsidTr="005F03C8">
        <w:tc>
          <w:tcPr>
            <w:tcW w:w="5336" w:type="dxa"/>
            <w:vAlign w:val="center"/>
          </w:tcPr>
          <w:p w14:paraId="11887B5D" w14:textId="77777777" w:rsidR="006555A4" w:rsidRDefault="006555A4" w:rsidP="005F03C8">
            <w:pPr>
              <w:ind w:right="268"/>
              <w:jc w:val="center"/>
              <w:rPr>
                <w:rFonts w:ascii="Times New Roman" w:hAnsi="Times New Roman" w:cs="Times New Roman"/>
                <w:sz w:val="24"/>
                <w:szCs w:val="24"/>
              </w:rPr>
            </w:pPr>
            <w:r>
              <w:rPr>
                <w:rFonts w:ascii="Times New Roman" w:hAnsi="Times New Roman" w:cs="Times New Roman"/>
                <w:sz w:val="24"/>
                <w:szCs w:val="24"/>
              </w:rPr>
              <w:t>1</w:t>
            </w:r>
          </w:p>
        </w:tc>
        <w:tc>
          <w:tcPr>
            <w:tcW w:w="5337" w:type="dxa"/>
          </w:tcPr>
          <w:p w14:paraId="3BF1667E" w14:textId="77777777" w:rsidR="006555A4" w:rsidRPr="00492C5C" w:rsidRDefault="006555A4" w:rsidP="005F03C8">
            <w:pPr>
              <w:ind w:right="268"/>
              <w:jc w:val="both"/>
              <w:rPr>
                <w:rFonts w:ascii="Times New Roman" w:hAnsi="Times New Roman" w:cs="Times New Roman"/>
                <w:sz w:val="24"/>
                <w:szCs w:val="24"/>
              </w:rPr>
            </w:pPr>
            <w:r w:rsidRPr="00492C5C">
              <w:rPr>
                <w:rFonts w:ascii="Times New Roman" w:hAnsi="Times New Roman" w:cs="Times New Roman"/>
                <w:sz w:val="24"/>
                <w:szCs w:val="24"/>
              </w:rPr>
              <w:t>Se aprobará el proyecto con un 100% de las pruebas</w:t>
            </w:r>
            <w:r>
              <w:rPr>
                <w:rFonts w:ascii="Times New Roman" w:hAnsi="Times New Roman" w:cs="Times New Roman"/>
                <w:sz w:val="24"/>
                <w:szCs w:val="24"/>
              </w:rPr>
              <w:t xml:space="preserve"> </w:t>
            </w:r>
            <w:r w:rsidRPr="00492C5C">
              <w:rPr>
                <w:rFonts w:ascii="Times New Roman" w:hAnsi="Times New Roman" w:cs="Times New Roman"/>
                <w:sz w:val="24"/>
                <w:szCs w:val="24"/>
              </w:rPr>
              <w:t>ejecutadas pero con un 90% de aceptación. El sistema debe</w:t>
            </w:r>
            <w:r>
              <w:rPr>
                <w:rFonts w:ascii="Times New Roman" w:hAnsi="Times New Roman" w:cs="Times New Roman"/>
                <w:sz w:val="24"/>
                <w:szCs w:val="24"/>
              </w:rPr>
              <w:t xml:space="preserve"> </w:t>
            </w:r>
            <w:r w:rsidRPr="00492C5C">
              <w:rPr>
                <w:rFonts w:ascii="Times New Roman" w:hAnsi="Times New Roman" w:cs="Times New Roman"/>
                <w:sz w:val="24"/>
                <w:szCs w:val="24"/>
              </w:rPr>
              <w:t>pasar sin errores de validación, verificaciones y ejecución de</w:t>
            </w:r>
            <w:r>
              <w:rPr>
                <w:rFonts w:ascii="Times New Roman" w:hAnsi="Times New Roman" w:cs="Times New Roman"/>
                <w:sz w:val="24"/>
                <w:szCs w:val="24"/>
              </w:rPr>
              <w:t xml:space="preserve"> </w:t>
            </w:r>
            <w:r w:rsidRPr="00492C5C">
              <w:rPr>
                <w:rFonts w:ascii="Times New Roman" w:hAnsi="Times New Roman" w:cs="Times New Roman"/>
                <w:sz w:val="24"/>
                <w:szCs w:val="24"/>
              </w:rPr>
              <w:t>los datos ingresados, el 10% restante puede existir en errores</w:t>
            </w:r>
            <w:r>
              <w:rPr>
                <w:rFonts w:ascii="Times New Roman" w:hAnsi="Times New Roman" w:cs="Times New Roman"/>
                <w:sz w:val="24"/>
                <w:szCs w:val="24"/>
              </w:rPr>
              <w:t xml:space="preserve"> </w:t>
            </w:r>
            <w:r w:rsidRPr="00492C5C">
              <w:rPr>
                <w:rFonts w:ascii="Times New Roman" w:hAnsi="Times New Roman" w:cs="Times New Roman"/>
                <w:sz w:val="24"/>
                <w:szCs w:val="24"/>
              </w:rPr>
              <w:t>medios y leves, pero graves no.</w:t>
            </w:r>
          </w:p>
          <w:p w14:paraId="36F5C318" w14:textId="77777777" w:rsidR="006555A4" w:rsidRDefault="006555A4" w:rsidP="005F03C8">
            <w:pPr>
              <w:ind w:right="268"/>
              <w:jc w:val="both"/>
              <w:rPr>
                <w:rFonts w:ascii="Times New Roman" w:hAnsi="Times New Roman" w:cs="Times New Roman"/>
                <w:sz w:val="24"/>
                <w:szCs w:val="24"/>
              </w:rPr>
            </w:pPr>
            <w:r w:rsidRPr="00492C5C">
              <w:rPr>
                <w:rFonts w:ascii="Times New Roman" w:hAnsi="Times New Roman" w:cs="Times New Roman"/>
                <w:sz w:val="24"/>
                <w:szCs w:val="24"/>
              </w:rPr>
              <w:t>En caso de ocurrir un error dentro de la evaluación del sistema</w:t>
            </w:r>
            <w:r>
              <w:rPr>
                <w:rFonts w:ascii="Times New Roman" w:hAnsi="Times New Roman" w:cs="Times New Roman"/>
                <w:sz w:val="24"/>
                <w:szCs w:val="24"/>
              </w:rPr>
              <w:t xml:space="preserve"> </w:t>
            </w:r>
            <w:r w:rsidRPr="00492C5C">
              <w:rPr>
                <w:rFonts w:ascii="Times New Roman" w:hAnsi="Times New Roman" w:cs="Times New Roman"/>
                <w:sz w:val="24"/>
                <w:szCs w:val="24"/>
              </w:rPr>
              <w:t>tendría que pasar a una etapa de depuración del código</w:t>
            </w:r>
            <w:r>
              <w:rPr>
                <w:rFonts w:ascii="Times New Roman" w:hAnsi="Times New Roman" w:cs="Times New Roman"/>
                <w:sz w:val="24"/>
                <w:szCs w:val="24"/>
              </w:rPr>
              <w:t xml:space="preserve"> </w:t>
            </w:r>
            <w:r w:rsidRPr="00492C5C">
              <w:rPr>
                <w:rFonts w:ascii="Times New Roman" w:hAnsi="Times New Roman" w:cs="Times New Roman"/>
                <w:sz w:val="24"/>
                <w:szCs w:val="24"/>
              </w:rPr>
              <w:t>arreglando los problemas y realizando las pruebas</w:t>
            </w:r>
            <w:r>
              <w:rPr>
                <w:rFonts w:ascii="Times New Roman" w:hAnsi="Times New Roman" w:cs="Times New Roman"/>
                <w:sz w:val="24"/>
                <w:szCs w:val="24"/>
              </w:rPr>
              <w:t xml:space="preserve"> </w:t>
            </w:r>
            <w:r w:rsidRPr="00492C5C">
              <w:rPr>
                <w:rFonts w:ascii="Times New Roman" w:hAnsi="Times New Roman" w:cs="Times New Roman"/>
                <w:sz w:val="24"/>
                <w:szCs w:val="24"/>
              </w:rPr>
              <w:t>nuevamente.</w:t>
            </w:r>
          </w:p>
        </w:tc>
      </w:tr>
    </w:tbl>
    <w:p w14:paraId="77AAAF4C" w14:textId="77777777" w:rsidR="006555A4" w:rsidRDefault="006555A4" w:rsidP="006555A4">
      <w:pPr>
        <w:pStyle w:val="Parrafo"/>
        <w:ind w:firstLine="0"/>
      </w:pPr>
    </w:p>
    <w:p w14:paraId="2FAD6BBF" w14:textId="77777777" w:rsidR="006555A4" w:rsidRDefault="006555A4" w:rsidP="006555A4">
      <w:pPr>
        <w:pStyle w:val="Parrafo"/>
      </w:pPr>
      <w:r>
        <w:br w:type="page"/>
      </w:r>
    </w:p>
    <w:p w14:paraId="6A05C01D" w14:textId="77777777" w:rsidR="006555A4" w:rsidRDefault="006555A4" w:rsidP="006555A4">
      <w:pPr>
        <w:pStyle w:val="Parrafo"/>
        <w:ind w:firstLine="0"/>
      </w:pPr>
    </w:p>
    <w:p w14:paraId="28DB35E2" w14:textId="549E25AC" w:rsidR="006555A4" w:rsidRDefault="006555A4" w:rsidP="006555A4">
      <w:pPr>
        <w:pStyle w:val="Titulo11"/>
        <w:numPr>
          <w:ilvl w:val="0"/>
          <w:numId w:val="11"/>
        </w:numPr>
      </w:pPr>
      <w:r>
        <w:t>ESTRATEGIA DE PRUEBAS</w:t>
      </w:r>
      <w:r>
        <w:tab/>
      </w:r>
    </w:p>
    <w:p w14:paraId="22EDDE37" w14:textId="77777777" w:rsidR="006555A4" w:rsidRDefault="006555A4" w:rsidP="006555A4">
      <w:pPr>
        <w:pStyle w:val="Parrafo"/>
        <w:ind w:firstLine="0"/>
      </w:pPr>
    </w:p>
    <w:p w14:paraId="7C574BB5" w14:textId="77777777" w:rsidR="006555A4" w:rsidRPr="006555A4" w:rsidRDefault="006555A4" w:rsidP="006555A4">
      <w:pPr>
        <w:ind w:left="739" w:right="268" w:firstLine="14"/>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Se requiere certificación del tutor del proyecto para la realización de las pruebas en el Sistema de Información para la Gestión del Gimnasio de Halterofilia “Eddie Suarez” de la Universidad Politécnica Territorial del Estado Lara Andrés Eloy Blanco (UPTAEB),el cual administrara los puntos y etapas de las pruebas y quien realizara dichas pruebas.</w:t>
      </w:r>
    </w:p>
    <w:p w14:paraId="3C005BF6" w14:textId="77777777" w:rsidR="006555A4" w:rsidRPr="006555A4" w:rsidRDefault="006555A4" w:rsidP="006555A4">
      <w:pPr>
        <w:ind w:left="739" w:right="268" w:firstLine="14"/>
        <w:jc w:val="both"/>
        <w:rPr>
          <w:rFonts w:ascii="Times New Roman" w:eastAsia="Calibri" w:hAnsi="Times New Roman" w:cs="Times New Roman"/>
          <w:kern w:val="0"/>
          <w:sz w:val="24"/>
          <w:szCs w:val="24"/>
          <w14:ligatures w14:val="none"/>
        </w:rPr>
      </w:pPr>
    </w:p>
    <w:p w14:paraId="74D4B3EC" w14:textId="77777777" w:rsidR="006555A4" w:rsidRPr="006555A4" w:rsidRDefault="006555A4" w:rsidP="006555A4">
      <w:pPr>
        <w:numPr>
          <w:ilvl w:val="0"/>
          <w:numId w:val="10"/>
        </w:numPr>
        <w:spacing w:line="240" w:lineRule="auto"/>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b/>
          <w:bCs/>
          <w:kern w:val="0"/>
          <w:sz w:val="24"/>
          <w:szCs w:val="24"/>
          <w14:ligatures w14:val="none"/>
        </w:rPr>
        <w:t>1ra. Etapa</w:t>
      </w:r>
      <w:r w:rsidRPr="006555A4">
        <w:rPr>
          <w:rFonts w:ascii="Times New Roman" w:eastAsia="Calibri" w:hAnsi="Times New Roman" w:cs="Times New Roman"/>
          <w:kern w:val="0"/>
          <w:sz w:val="24"/>
          <w:szCs w:val="24"/>
          <w14:ligatures w14:val="none"/>
        </w:rPr>
        <w:t>: Que las funcionalidades de los módulos de Proyecto y de Revisión son operativas.</w:t>
      </w:r>
    </w:p>
    <w:p w14:paraId="1F07507C" w14:textId="77777777" w:rsidR="006555A4" w:rsidRPr="006555A4" w:rsidRDefault="006555A4" w:rsidP="006555A4">
      <w:pPr>
        <w:numPr>
          <w:ilvl w:val="0"/>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b/>
          <w:bCs/>
          <w:kern w:val="0"/>
          <w:sz w:val="24"/>
          <w:szCs w:val="24"/>
          <w14:ligatures w14:val="none"/>
        </w:rPr>
        <w:t>2da. Etapa:</w:t>
      </w:r>
      <w:r w:rsidRPr="006555A4">
        <w:rPr>
          <w:rFonts w:ascii="Times New Roman" w:eastAsia="Calibri" w:hAnsi="Times New Roman" w:cs="Times New Roman"/>
          <w:kern w:val="0"/>
          <w:sz w:val="24"/>
          <w:szCs w:val="24"/>
          <w14:ligatures w14:val="none"/>
        </w:rPr>
        <w:t xml:space="preserve"> Que las funcionalidades integradas de los módulos de proyectos, Revisión, Aprobación. Son operativas y cumplan con la solución de la problemática de la comunidad.</w:t>
      </w:r>
    </w:p>
    <w:p w14:paraId="76A76050" w14:textId="77777777" w:rsidR="006555A4" w:rsidRPr="006555A4" w:rsidRDefault="006555A4" w:rsidP="006555A4">
      <w:pPr>
        <w:numPr>
          <w:ilvl w:val="0"/>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Conjuntamente los sub-objetivos para los cuatro módulos se resumen de la siguiente forma:</w:t>
      </w:r>
    </w:p>
    <w:p w14:paraId="0E26D0E8" w14:textId="77777777" w:rsidR="006555A4" w:rsidRPr="006555A4" w:rsidRDefault="006555A4" w:rsidP="006555A4">
      <w:pPr>
        <w:numPr>
          <w:ilvl w:val="1"/>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Las estrategias realizadas por el tutor y estrategias técnicas para la realización de las pruebas.</w:t>
      </w:r>
    </w:p>
    <w:p w14:paraId="022900DE" w14:textId="77777777" w:rsidR="006555A4" w:rsidRPr="006555A4" w:rsidRDefault="006555A4" w:rsidP="006555A4">
      <w:pPr>
        <w:numPr>
          <w:ilvl w:val="1"/>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El soporte de los módulos y sus funcionamientos con respecto a la comunicación entre ellos. Y la respuesta de cada uno.</w:t>
      </w:r>
    </w:p>
    <w:p w14:paraId="7A12FB0B" w14:textId="77777777" w:rsidR="006555A4" w:rsidRPr="006555A4" w:rsidRDefault="006555A4" w:rsidP="006555A4">
      <w:pPr>
        <w:numPr>
          <w:ilvl w:val="1"/>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La creación, consulta, modificación y eliminación de los datos solicitados por el sistema según el modulo que lo solicite.</w:t>
      </w:r>
    </w:p>
    <w:p w14:paraId="4535D041" w14:textId="77777777" w:rsidR="006555A4" w:rsidRPr="006555A4" w:rsidRDefault="006555A4" w:rsidP="006555A4">
      <w:pPr>
        <w:numPr>
          <w:ilvl w:val="1"/>
          <w:numId w:val="10"/>
        </w:numPr>
        <w:ind w:right="268"/>
        <w:contextualSpacing/>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La revisión y aprobación de los entregables de cada proyecto.</w:t>
      </w:r>
    </w:p>
    <w:p w14:paraId="3C8336BD" w14:textId="77777777" w:rsidR="006555A4" w:rsidRPr="006555A4" w:rsidRDefault="006555A4" w:rsidP="006555A4">
      <w:pPr>
        <w:ind w:right="268"/>
        <w:jc w:val="both"/>
        <w:rPr>
          <w:rFonts w:ascii="Times New Roman" w:eastAsia="Calibri" w:hAnsi="Times New Roman" w:cs="Times New Roman"/>
          <w:kern w:val="0"/>
          <w:sz w:val="24"/>
          <w:szCs w:val="24"/>
          <w14:ligatures w14:val="none"/>
        </w:rPr>
      </w:pPr>
    </w:p>
    <w:p w14:paraId="10D7C46F" w14:textId="77777777" w:rsidR="006555A4" w:rsidRPr="006555A4" w:rsidRDefault="006555A4" w:rsidP="006555A4">
      <w:pPr>
        <w:ind w:left="753" w:right="268" w:hanging="14"/>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Sera necesario indicar como objetivo realizar las pruebas de los módulos para la gestión y administración. Esto se refiere a verificar y validar los resultados o salidas generadas.</w:t>
      </w:r>
    </w:p>
    <w:p w14:paraId="3B24A611" w14:textId="77777777" w:rsidR="006555A4" w:rsidRDefault="006555A4" w:rsidP="006555A4">
      <w:pPr>
        <w:pStyle w:val="Parrafo"/>
        <w:ind w:firstLine="0"/>
      </w:pPr>
    </w:p>
    <w:p w14:paraId="49EB7036" w14:textId="77777777" w:rsidR="00C54FFF" w:rsidRDefault="00C54FFF" w:rsidP="006555A4">
      <w:pPr>
        <w:pStyle w:val="Parrafo"/>
        <w:ind w:firstLine="0"/>
      </w:pPr>
    </w:p>
    <w:p w14:paraId="683CAE6B" w14:textId="77777777" w:rsidR="00C54FFF" w:rsidRDefault="00C54FFF" w:rsidP="006555A4">
      <w:pPr>
        <w:pStyle w:val="Parrafo"/>
        <w:ind w:firstLine="0"/>
      </w:pPr>
    </w:p>
    <w:p w14:paraId="7AFC20CD" w14:textId="77777777" w:rsidR="00C54FFF" w:rsidRDefault="00C54FFF" w:rsidP="006555A4">
      <w:pPr>
        <w:pStyle w:val="Parrafo"/>
        <w:ind w:firstLine="0"/>
      </w:pPr>
    </w:p>
    <w:p w14:paraId="358341D3" w14:textId="77777777" w:rsidR="00C54FFF" w:rsidRDefault="00C54FFF" w:rsidP="006555A4">
      <w:pPr>
        <w:pStyle w:val="Parrafo"/>
        <w:ind w:firstLine="0"/>
      </w:pPr>
    </w:p>
    <w:p w14:paraId="0780FE1E" w14:textId="77777777" w:rsidR="00C54FFF" w:rsidRDefault="00C54FFF" w:rsidP="006555A4">
      <w:pPr>
        <w:pStyle w:val="Parrafo"/>
        <w:ind w:firstLine="0"/>
      </w:pPr>
    </w:p>
    <w:p w14:paraId="7AA17CCB" w14:textId="77777777" w:rsidR="00C54FFF" w:rsidRDefault="00C54FFF" w:rsidP="006555A4">
      <w:pPr>
        <w:pStyle w:val="Parrafo"/>
        <w:ind w:firstLine="0"/>
      </w:pPr>
    </w:p>
    <w:p w14:paraId="203D64EB" w14:textId="77777777" w:rsidR="00C54FFF" w:rsidRDefault="00C54FFF" w:rsidP="006555A4">
      <w:pPr>
        <w:pStyle w:val="Parrafo"/>
        <w:ind w:firstLine="0"/>
      </w:pPr>
    </w:p>
    <w:p w14:paraId="6E5557DF" w14:textId="77777777" w:rsidR="00C54FFF" w:rsidRDefault="00C54FFF" w:rsidP="006555A4">
      <w:pPr>
        <w:pStyle w:val="Parrafo"/>
        <w:ind w:firstLine="0"/>
      </w:pPr>
    </w:p>
    <w:p w14:paraId="5B18F14F" w14:textId="77777777" w:rsidR="00C54FFF" w:rsidRDefault="00C54FFF" w:rsidP="006555A4">
      <w:pPr>
        <w:pStyle w:val="Parrafo"/>
        <w:ind w:firstLine="0"/>
      </w:pPr>
    </w:p>
    <w:p w14:paraId="55F0E4BF" w14:textId="105F9290" w:rsidR="00C54FFF" w:rsidRDefault="00C54FFF" w:rsidP="00C54FFF">
      <w:pPr>
        <w:pStyle w:val="Parrafo"/>
        <w:ind w:firstLine="0"/>
      </w:pPr>
    </w:p>
    <w:p w14:paraId="3D865FA7" w14:textId="77777777" w:rsidR="00C54FFF" w:rsidRDefault="00C54FFF" w:rsidP="00C54FFF">
      <w:pPr>
        <w:pStyle w:val="Parrafo"/>
        <w:ind w:firstLine="0"/>
      </w:pPr>
    </w:p>
    <w:p w14:paraId="77456C3F" w14:textId="77777777" w:rsidR="00C54FFF" w:rsidRDefault="00C54FFF" w:rsidP="00C54FFF">
      <w:pPr>
        <w:pStyle w:val="Parrafo"/>
        <w:ind w:firstLine="0"/>
      </w:pPr>
    </w:p>
    <w:p w14:paraId="5D5CA190" w14:textId="77777777" w:rsidR="00C54FFF" w:rsidRDefault="00C54FFF" w:rsidP="006555A4">
      <w:pPr>
        <w:pStyle w:val="Parrafo"/>
        <w:ind w:firstLine="0"/>
      </w:pPr>
    </w:p>
    <w:p w14:paraId="45AEEA1A" w14:textId="77777777" w:rsidR="00C54FFF" w:rsidRDefault="00C54FFF" w:rsidP="006555A4">
      <w:pPr>
        <w:pStyle w:val="Parrafo"/>
        <w:ind w:firstLine="0"/>
      </w:pPr>
    </w:p>
    <w:p w14:paraId="12572C7F" w14:textId="0A1C81E7" w:rsidR="006555A4" w:rsidRDefault="006555A4" w:rsidP="006555A4">
      <w:pPr>
        <w:pStyle w:val="TITULO12"/>
      </w:pPr>
      <w:r>
        <w:t xml:space="preserve"> ESCENARIO DE LAS PRUEBAS</w:t>
      </w:r>
    </w:p>
    <w:p w14:paraId="75E1F197" w14:textId="77777777" w:rsidR="006555A4" w:rsidRDefault="006555A4" w:rsidP="006555A4">
      <w:pPr>
        <w:ind w:left="713" w:right="268" w:firstLine="705"/>
        <w:jc w:val="both"/>
        <w:rPr>
          <w:rFonts w:ascii="Times New Roman" w:eastAsia="Calibri" w:hAnsi="Times New Roman" w:cs="Times New Roman"/>
          <w:b/>
          <w:bCs/>
          <w:kern w:val="0"/>
          <w:sz w:val="24"/>
          <w:szCs w:val="24"/>
          <w14:ligatures w14:val="none"/>
        </w:rPr>
      </w:pPr>
    </w:p>
    <w:p w14:paraId="652D25FD" w14:textId="0DC26679" w:rsidR="006555A4" w:rsidRPr="006555A4" w:rsidRDefault="006555A4" w:rsidP="006555A4">
      <w:pPr>
        <w:ind w:left="713" w:right="268" w:firstLine="705"/>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Pruebas de Instalación se debe comprobar que:</w:t>
      </w:r>
    </w:p>
    <w:p w14:paraId="1017544C" w14:textId="77777777" w:rsidR="006555A4" w:rsidRPr="006555A4" w:rsidRDefault="006555A4" w:rsidP="006555A4">
      <w:pPr>
        <w:numPr>
          <w:ilvl w:val="2"/>
          <w:numId w:val="12"/>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Que el sistema se maneje en cualquier entorno.</w:t>
      </w:r>
    </w:p>
    <w:p w14:paraId="6A09A4F9" w14:textId="77777777" w:rsidR="006555A4" w:rsidRPr="006555A4" w:rsidRDefault="006555A4" w:rsidP="006555A4">
      <w:pPr>
        <w:numPr>
          <w:ilvl w:val="2"/>
          <w:numId w:val="12"/>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El sistema no debe presentar anomalías.</w:t>
      </w:r>
    </w:p>
    <w:p w14:paraId="721E4B8E" w14:textId="77777777" w:rsidR="006555A4" w:rsidRPr="006555A4" w:rsidRDefault="006555A4" w:rsidP="006555A4">
      <w:pPr>
        <w:numPr>
          <w:ilvl w:val="2"/>
          <w:numId w:val="12"/>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Que el sistema corra en los distintos sistemas operativos y servidores.</w:t>
      </w:r>
    </w:p>
    <w:p w14:paraId="2E9728B7" w14:textId="5CA8985B" w:rsidR="006555A4" w:rsidRPr="006555A4" w:rsidRDefault="006555A4" w:rsidP="006555A4">
      <w:pPr>
        <w:ind w:left="1440"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Pruebas de Componentes se debe:</w:t>
      </w:r>
    </w:p>
    <w:p w14:paraId="785ECB7B" w14:textId="437F0BAF" w:rsidR="005F03C8" w:rsidRPr="00C54FFF" w:rsidRDefault="006555A4" w:rsidP="00C54FFF">
      <w:pPr>
        <w:numPr>
          <w:ilvl w:val="2"/>
          <w:numId w:val="15"/>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Cada uno de los componentes del sistema debe ser verificados y validados comprobando que su funcionamiento único sea bueno tanto a nivel de respuesta como de carga.</w:t>
      </w:r>
    </w:p>
    <w:p w14:paraId="3F19B197" w14:textId="02B5D0E7" w:rsidR="006555A4" w:rsidRPr="006555A4" w:rsidRDefault="006555A4" w:rsidP="006555A4">
      <w:pPr>
        <w:numPr>
          <w:ilvl w:val="2"/>
          <w:numId w:val="15"/>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 xml:space="preserve">Los componentes deben mantener una comunicación entre ellos para la solución de la </w:t>
      </w:r>
    </w:p>
    <w:p w14:paraId="27D52D1E" w14:textId="3830B197" w:rsidR="006555A4" w:rsidRDefault="006555A4" w:rsidP="006555A4">
      <w:pPr>
        <w:ind w:left="2624" w:right="268"/>
        <w:contextualSpacing/>
        <w:jc w:val="both"/>
        <w:rPr>
          <w:rFonts w:ascii="Times New Roman" w:eastAsia="Calibri" w:hAnsi="Times New Roman" w:cs="Times New Roman"/>
          <w:b/>
          <w:bCs/>
          <w:kern w:val="0"/>
          <w:sz w:val="24"/>
          <w:szCs w:val="24"/>
          <w14:ligatures w14:val="none"/>
        </w:rPr>
      </w:pPr>
      <w:proofErr w:type="gramStart"/>
      <w:r w:rsidRPr="006555A4">
        <w:rPr>
          <w:rFonts w:ascii="Times New Roman" w:eastAsia="Calibri" w:hAnsi="Times New Roman" w:cs="Times New Roman"/>
          <w:kern w:val="0"/>
          <w:sz w:val="24"/>
          <w:szCs w:val="24"/>
          <w14:ligatures w14:val="none"/>
        </w:rPr>
        <w:t>problemática</w:t>
      </w:r>
      <w:proofErr w:type="gramEnd"/>
      <w:r w:rsidRPr="006555A4">
        <w:rPr>
          <w:rFonts w:ascii="Times New Roman" w:eastAsia="Calibri" w:hAnsi="Times New Roman" w:cs="Times New Roman"/>
          <w:kern w:val="0"/>
          <w:sz w:val="24"/>
          <w:szCs w:val="24"/>
          <w14:ligatures w14:val="none"/>
        </w:rPr>
        <w:t xml:space="preserve"> planteada por el SRS.</w:t>
      </w:r>
    </w:p>
    <w:p w14:paraId="6632FB19" w14:textId="52180928" w:rsidR="006555A4" w:rsidRDefault="006555A4" w:rsidP="006555A4">
      <w:pPr>
        <w:numPr>
          <w:ilvl w:val="2"/>
          <w:numId w:val="15"/>
        </w:numPr>
        <w:ind w:right="268"/>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Cada componente debe manejar de forma única los fallos y errores presentados por actividades poco comunes de los usuarios.</w:t>
      </w:r>
    </w:p>
    <w:p w14:paraId="65E901BA" w14:textId="6E87AE34" w:rsidR="006555A4" w:rsidRPr="006555A4" w:rsidRDefault="006555A4" w:rsidP="006555A4">
      <w:pPr>
        <w:ind w:left="709" w:right="268" w:firstLine="709"/>
        <w:contextualSpacing/>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Pruebas de interfaz se debe comprobar:</w:t>
      </w:r>
    </w:p>
    <w:p w14:paraId="4D5AC7F2" w14:textId="7EABF592" w:rsidR="006555A4" w:rsidRPr="006555A4" w:rsidRDefault="006555A4" w:rsidP="006555A4">
      <w:pPr>
        <w:pStyle w:val="Prrafodelista"/>
        <w:numPr>
          <w:ilvl w:val="2"/>
          <w:numId w:val="15"/>
        </w:numPr>
        <w:ind w:right="268"/>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 xml:space="preserve">Cada una de las interfaces del sistema deben acoplarse según el tamaño de la pantalla del usuario que </w:t>
      </w:r>
      <w:r w:rsidR="00885392" w:rsidRPr="006555A4">
        <w:rPr>
          <w:rFonts w:ascii="Times New Roman" w:eastAsia="Calibri" w:hAnsi="Times New Roman" w:cs="Times New Roman"/>
          <w:kern w:val="0"/>
          <w:sz w:val="24"/>
          <w:szCs w:val="24"/>
          <w14:ligatures w14:val="none"/>
        </w:rPr>
        <w:t>esté</w:t>
      </w:r>
      <w:r w:rsidRPr="006555A4">
        <w:rPr>
          <w:rFonts w:ascii="Times New Roman" w:eastAsia="Calibri" w:hAnsi="Times New Roman" w:cs="Times New Roman"/>
          <w:kern w:val="0"/>
          <w:sz w:val="24"/>
          <w:szCs w:val="24"/>
          <w14:ligatures w14:val="none"/>
        </w:rPr>
        <w:t xml:space="preserve"> utilizando el sistema de forma dinámica.</w:t>
      </w:r>
    </w:p>
    <w:p w14:paraId="2EB57079" w14:textId="77777777" w:rsidR="006555A4" w:rsidRPr="006555A4" w:rsidRDefault="006555A4" w:rsidP="006555A4">
      <w:pPr>
        <w:ind w:left="709" w:right="268" w:firstLine="709"/>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Pruebas de Operación o Funcionales se debe comprobar:</w:t>
      </w:r>
    </w:p>
    <w:p w14:paraId="01A89878" w14:textId="77777777" w:rsidR="006555A4" w:rsidRPr="006555A4" w:rsidRDefault="006555A4" w:rsidP="006555A4">
      <w:pPr>
        <w:pStyle w:val="Prrafodelista"/>
        <w:numPr>
          <w:ilvl w:val="2"/>
          <w:numId w:val="15"/>
        </w:numPr>
        <w:ind w:right="268"/>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Verificar que las respuestas de los módulos sean las propuestas por el SRS.</w:t>
      </w:r>
    </w:p>
    <w:p w14:paraId="3BEDE426" w14:textId="77777777" w:rsidR="006555A4" w:rsidRPr="006555A4" w:rsidRDefault="006555A4" w:rsidP="006555A4">
      <w:pPr>
        <w:pStyle w:val="Prrafodelista"/>
        <w:numPr>
          <w:ilvl w:val="2"/>
          <w:numId w:val="15"/>
        </w:numPr>
        <w:ind w:right="268"/>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Validar los datos tanto de entrada como de salida de datos.</w:t>
      </w:r>
    </w:p>
    <w:p w14:paraId="3CBCC12E" w14:textId="03CC3202" w:rsidR="006555A4" w:rsidRPr="006555A4" w:rsidRDefault="006555A4" w:rsidP="006555A4">
      <w:pPr>
        <w:pStyle w:val="Prrafodelista"/>
        <w:numPr>
          <w:ilvl w:val="2"/>
          <w:numId w:val="15"/>
        </w:numPr>
        <w:ind w:right="268"/>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kern w:val="0"/>
          <w:sz w:val="24"/>
          <w:szCs w:val="24"/>
          <w14:ligatures w14:val="none"/>
        </w:rPr>
        <w:t>Comprobar que los registros y solicitudes que se estén efectuando sean del usuario solicitado.</w:t>
      </w:r>
    </w:p>
    <w:p w14:paraId="30922C72" w14:textId="2F4169E6" w:rsidR="006555A4" w:rsidRDefault="006555A4" w:rsidP="006555A4">
      <w:pPr>
        <w:pStyle w:val="TITULO12"/>
      </w:pPr>
      <w:r>
        <w:t xml:space="preserve"> ORDEN DE EJECUCION DE LAS PRUEBAS</w:t>
      </w:r>
    </w:p>
    <w:p w14:paraId="727794F6" w14:textId="77777777" w:rsidR="006555A4" w:rsidRDefault="006555A4" w:rsidP="006555A4">
      <w:pPr>
        <w:pStyle w:val="Parrafo"/>
        <w:ind w:firstLine="0"/>
      </w:pPr>
    </w:p>
    <w:p w14:paraId="742B6686" w14:textId="77777777" w:rsidR="006555A4" w:rsidRPr="006555A4" w:rsidRDefault="006555A4" w:rsidP="006555A4">
      <w:pPr>
        <w:spacing w:after="0"/>
        <w:ind w:right="268" w:firstLine="464"/>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Las pruebas se llevarán a cabo de la siguiente forma:</w:t>
      </w:r>
    </w:p>
    <w:p w14:paraId="40092B46" w14:textId="77777777" w:rsidR="006555A4" w:rsidRPr="006555A4" w:rsidRDefault="006555A4" w:rsidP="006555A4">
      <w:pPr>
        <w:spacing w:after="0"/>
        <w:ind w:right="268" w:firstLine="464"/>
        <w:jc w:val="both"/>
        <w:rPr>
          <w:rFonts w:ascii="Times New Roman" w:eastAsia="Calibri" w:hAnsi="Times New Roman" w:cs="Times New Roman"/>
          <w:kern w:val="0"/>
          <w:sz w:val="24"/>
          <w:szCs w:val="24"/>
          <w14:ligatures w14:val="none"/>
        </w:rPr>
      </w:pPr>
    </w:p>
    <w:p w14:paraId="3ACDFB5D" w14:textId="6AFAA44D" w:rsidR="006555A4" w:rsidRPr="006555A4" w:rsidRDefault="006555A4" w:rsidP="006555A4">
      <w:pPr>
        <w:spacing w:after="0"/>
        <w:ind w:right="268" w:firstLine="709"/>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Secuencias de pasos para la Configuración.</w:t>
      </w:r>
    </w:p>
    <w:p w14:paraId="718AFA9D" w14:textId="2C7E0560" w:rsidR="006555A4" w:rsidRPr="006555A4" w:rsidRDefault="006555A4" w:rsidP="006555A4">
      <w:pPr>
        <w:spacing w:after="0"/>
        <w:ind w:left="709" w:right="268" w:firstLine="709"/>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Configuración de los Equipos Cliente y del Servidor de Aplicación Web y de Base de Datos.</w:t>
      </w:r>
    </w:p>
    <w:p w14:paraId="26695520" w14:textId="71E3001A" w:rsidR="006555A4" w:rsidRPr="006555A4" w:rsidRDefault="006555A4" w:rsidP="006555A4">
      <w:pPr>
        <w:spacing w:after="0"/>
        <w:ind w:right="268" w:firstLine="709"/>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Secuencias de pasos para la generación de alquileres y reservaciones.</w:t>
      </w:r>
    </w:p>
    <w:p w14:paraId="617A77CA" w14:textId="01188F66" w:rsidR="006555A4" w:rsidRDefault="006555A4" w:rsidP="006555A4">
      <w:pPr>
        <w:spacing w:after="0"/>
        <w:ind w:left="709" w:right="268" w:firstLine="709"/>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Registro en las tablas maestras para el inicio del sistema de forma correcta (Inventario).</w:t>
      </w:r>
    </w:p>
    <w:p w14:paraId="26533847" w14:textId="7D813927" w:rsidR="006555A4" w:rsidRPr="006555A4" w:rsidRDefault="006555A4" w:rsidP="006555A4">
      <w:pPr>
        <w:spacing w:after="0"/>
        <w:ind w:right="268" w:firstLine="709"/>
        <w:jc w:val="both"/>
        <w:rPr>
          <w:rFonts w:ascii="Times New Roman" w:eastAsia="Calibri" w:hAnsi="Times New Roman" w:cs="Times New Roman"/>
          <w:b/>
          <w:bCs/>
          <w:kern w:val="0"/>
          <w:sz w:val="24"/>
          <w:szCs w:val="24"/>
          <w14:ligatures w14:val="none"/>
        </w:rPr>
      </w:pPr>
      <w:r w:rsidRPr="006555A4">
        <w:rPr>
          <w:rFonts w:ascii="Times New Roman" w:eastAsia="Calibri" w:hAnsi="Times New Roman" w:cs="Times New Roman"/>
          <w:b/>
          <w:bCs/>
          <w:kern w:val="0"/>
          <w:sz w:val="24"/>
          <w:szCs w:val="24"/>
          <w14:ligatures w14:val="none"/>
        </w:rPr>
        <w:t>Secuencias de pasos para la generación de alquileres, reservaciones y solicitudes.</w:t>
      </w:r>
    </w:p>
    <w:p w14:paraId="39E2B376" w14:textId="77777777" w:rsidR="006555A4" w:rsidRPr="006555A4" w:rsidRDefault="006555A4" w:rsidP="006555A4">
      <w:pPr>
        <w:spacing w:after="0"/>
        <w:ind w:left="709" w:right="268" w:firstLine="709"/>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Ejecución del proceso de registro en los diferentes módulos para la interacción del sistema y comprobación de los procesos que realiza.</w:t>
      </w:r>
    </w:p>
    <w:p w14:paraId="0E3EAB5E" w14:textId="77777777" w:rsidR="006555A4" w:rsidRDefault="006555A4" w:rsidP="006555A4">
      <w:pPr>
        <w:pStyle w:val="Parrafo"/>
        <w:ind w:firstLine="0"/>
      </w:pPr>
    </w:p>
    <w:p w14:paraId="4855DFB0" w14:textId="78B5C687" w:rsidR="006555A4" w:rsidRDefault="006555A4" w:rsidP="006555A4">
      <w:pPr>
        <w:pStyle w:val="TITULO12"/>
      </w:pPr>
      <w:r>
        <w:t xml:space="preserve"> EQUIPO DE PRUEBAS Y RESPONSABILIDADES</w:t>
      </w:r>
    </w:p>
    <w:p w14:paraId="15700591" w14:textId="77777777" w:rsidR="006555A4" w:rsidRDefault="006555A4" w:rsidP="006555A4">
      <w:pPr>
        <w:pStyle w:val="Parrafo"/>
        <w:ind w:firstLine="0"/>
      </w:pPr>
    </w:p>
    <w:tbl>
      <w:tblPr>
        <w:tblStyle w:val="Tablaconcuadrcula"/>
        <w:tblW w:w="10585" w:type="dxa"/>
        <w:tblInd w:w="316" w:type="dxa"/>
        <w:tblLook w:val="04A0" w:firstRow="1" w:lastRow="0" w:firstColumn="1" w:lastColumn="0" w:noHBand="0" w:noVBand="1"/>
      </w:tblPr>
      <w:tblGrid>
        <w:gridCol w:w="3261"/>
        <w:gridCol w:w="7324"/>
      </w:tblGrid>
      <w:tr w:rsidR="006555A4" w14:paraId="64EEFB76" w14:textId="77777777" w:rsidTr="005F03C8">
        <w:trPr>
          <w:trHeight w:val="260"/>
        </w:trPr>
        <w:tc>
          <w:tcPr>
            <w:tcW w:w="3261" w:type="dxa"/>
            <w:vAlign w:val="center"/>
          </w:tcPr>
          <w:p w14:paraId="225645C5" w14:textId="77777777" w:rsidR="006555A4" w:rsidRDefault="006555A4" w:rsidP="005F03C8">
            <w:pPr>
              <w:ind w:right="268"/>
              <w:jc w:val="center"/>
              <w:rPr>
                <w:rFonts w:ascii="Times New Roman" w:hAnsi="Times New Roman" w:cs="Times New Roman"/>
                <w:b/>
                <w:bCs/>
                <w:sz w:val="24"/>
                <w:szCs w:val="24"/>
              </w:rPr>
            </w:pPr>
            <w:r>
              <w:rPr>
                <w:rFonts w:ascii="Times New Roman" w:hAnsi="Times New Roman" w:cs="Times New Roman"/>
                <w:b/>
                <w:bCs/>
                <w:sz w:val="24"/>
                <w:szCs w:val="24"/>
              </w:rPr>
              <w:t>NOMBRE</w:t>
            </w:r>
          </w:p>
        </w:tc>
        <w:tc>
          <w:tcPr>
            <w:tcW w:w="7324" w:type="dxa"/>
            <w:vAlign w:val="center"/>
          </w:tcPr>
          <w:p w14:paraId="62BF6E15" w14:textId="77777777" w:rsidR="006555A4" w:rsidRDefault="006555A4" w:rsidP="005F03C8">
            <w:pPr>
              <w:ind w:right="268"/>
              <w:jc w:val="center"/>
              <w:rPr>
                <w:rFonts w:ascii="Times New Roman" w:hAnsi="Times New Roman" w:cs="Times New Roman"/>
                <w:b/>
                <w:bCs/>
                <w:sz w:val="24"/>
                <w:szCs w:val="24"/>
              </w:rPr>
            </w:pPr>
            <w:r>
              <w:rPr>
                <w:rFonts w:ascii="Times New Roman" w:hAnsi="Times New Roman" w:cs="Times New Roman"/>
                <w:b/>
                <w:bCs/>
                <w:sz w:val="24"/>
                <w:szCs w:val="24"/>
              </w:rPr>
              <w:t>RESPONSABILIDAD</w:t>
            </w:r>
          </w:p>
        </w:tc>
      </w:tr>
      <w:tr w:rsidR="006555A4" w14:paraId="785ED729" w14:textId="77777777" w:rsidTr="005F03C8">
        <w:trPr>
          <w:trHeight w:val="260"/>
        </w:trPr>
        <w:tc>
          <w:tcPr>
            <w:tcW w:w="3261" w:type="dxa"/>
          </w:tcPr>
          <w:p w14:paraId="3F31C3EB" w14:textId="1AA03212"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Jugney</w:t>
            </w:r>
            <w:proofErr w:type="spellEnd"/>
            <w:r>
              <w:rPr>
                <w:rFonts w:ascii="Times New Roman" w:hAnsi="Times New Roman" w:cs="Times New Roman"/>
                <w:b/>
                <w:bCs/>
                <w:sz w:val="24"/>
                <w:szCs w:val="24"/>
              </w:rPr>
              <w:t xml:space="preserve"> Vargas</w:t>
            </w:r>
          </w:p>
        </w:tc>
        <w:tc>
          <w:tcPr>
            <w:tcW w:w="7324" w:type="dxa"/>
          </w:tcPr>
          <w:p w14:paraId="7335F758" w14:textId="054AA2D5"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Tester</w:t>
            </w:r>
            <w:proofErr w:type="spellEnd"/>
            <w:r>
              <w:rPr>
                <w:rFonts w:ascii="Times New Roman" w:hAnsi="Times New Roman" w:cs="Times New Roman"/>
                <w:b/>
                <w:bCs/>
                <w:sz w:val="24"/>
                <w:szCs w:val="24"/>
              </w:rPr>
              <w:t>, diseñador de pruebas</w:t>
            </w:r>
          </w:p>
        </w:tc>
      </w:tr>
      <w:tr w:rsidR="006555A4" w14:paraId="4C716D31" w14:textId="77777777" w:rsidTr="005F03C8">
        <w:trPr>
          <w:trHeight w:val="260"/>
        </w:trPr>
        <w:tc>
          <w:tcPr>
            <w:tcW w:w="3261" w:type="dxa"/>
          </w:tcPr>
          <w:p w14:paraId="69714B2F" w14:textId="75273536" w:rsidR="006555A4" w:rsidRDefault="000B5560" w:rsidP="005F03C8">
            <w:pPr>
              <w:ind w:right="268"/>
              <w:jc w:val="both"/>
              <w:rPr>
                <w:rFonts w:ascii="Times New Roman" w:hAnsi="Times New Roman" w:cs="Times New Roman"/>
                <w:b/>
                <w:bCs/>
                <w:sz w:val="24"/>
                <w:szCs w:val="24"/>
              </w:rPr>
            </w:pPr>
            <w:r>
              <w:rPr>
                <w:rFonts w:ascii="Times New Roman" w:hAnsi="Times New Roman" w:cs="Times New Roman"/>
                <w:b/>
                <w:bCs/>
                <w:sz w:val="24"/>
                <w:szCs w:val="24"/>
              </w:rPr>
              <w:t>Diego Salazar</w:t>
            </w:r>
          </w:p>
        </w:tc>
        <w:tc>
          <w:tcPr>
            <w:tcW w:w="7324" w:type="dxa"/>
          </w:tcPr>
          <w:p w14:paraId="3A5E3DB0" w14:textId="6C4ED5DA"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Tester</w:t>
            </w:r>
            <w:proofErr w:type="spellEnd"/>
            <w:r>
              <w:rPr>
                <w:rFonts w:ascii="Times New Roman" w:hAnsi="Times New Roman" w:cs="Times New Roman"/>
                <w:b/>
                <w:bCs/>
                <w:sz w:val="24"/>
                <w:szCs w:val="24"/>
              </w:rPr>
              <w:t>, diseñador de pruebas</w:t>
            </w:r>
          </w:p>
        </w:tc>
      </w:tr>
      <w:tr w:rsidR="006555A4" w14:paraId="72042DAB" w14:textId="77777777" w:rsidTr="005F03C8">
        <w:trPr>
          <w:trHeight w:val="260"/>
        </w:trPr>
        <w:tc>
          <w:tcPr>
            <w:tcW w:w="3261" w:type="dxa"/>
          </w:tcPr>
          <w:p w14:paraId="3676CBFD" w14:textId="105C38E1"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Enmanuel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Canelon</w:t>
            </w:r>
            <w:proofErr w:type="spellEnd"/>
          </w:p>
        </w:tc>
        <w:tc>
          <w:tcPr>
            <w:tcW w:w="7324" w:type="dxa"/>
          </w:tcPr>
          <w:p w14:paraId="067C84ED" w14:textId="07DBF6A0"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Tester</w:t>
            </w:r>
            <w:proofErr w:type="spellEnd"/>
            <w:r>
              <w:rPr>
                <w:rFonts w:ascii="Times New Roman" w:hAnsi="Times New Roman" w:cs="Times New Roman"/>
                <w:b/>
                <w:bCs/>
                <w:sz w:val="24"/>
                <w:szCs w:val="24"/>
              </w:rPr>
              <w:t>, diseñador de pruebas</w:t>
            </w:r>
          </w:p>
        </w:tc>
      </w:tr>
      <w:tr w:rsidR="006555A4" w14:paraId="7CD472E3" w14:textId="77777777" w:rsidTr="005F03C8">
        <w:trPr>
          <w:trHeight w:val="260"/>
        </w:trPr>
        <w:tc>
          <w:tcPr>
            <w:tcW w:w="3261" w:type="dxa"/>
          </w:tcPr>
          <w:p w14:paraId="2558F474" w14:textId="67D5C780" w:rsidR="006555A4" w:rsidRDefault="000B5560" w:rsidP="005F03C8">
            <w:pPr>
              <w:ind w:right="268"/>
              <w:jc w:val="both"/>
              <w:rPr>
                <w:rFonts w:ascii="Times New Roman" w:hAnsi="Times New Roman" w:cs="Times New Roman"/>
                <w:b/>
                <w:bCs/>
                <w:sz w:val="24"/>
                <w:szCs w:val="24"/>
              </w:rPr>
            </w:pPr>
            <w:r>
              <w:rPr>
                <w:rFonts w:ascii="Times New Roman" w:hAnsi="Times New Roman" w:cs="Times New Roman"/>
                <w:b/>
                <w:bCs/>
                <w:sz w:val="24"/>
                <w:szCs w:val="24"/>
              </w:rPr>
              <w:t>Wong Ho</w:t>
            </w:r>
          </w:p>
        </w:tc>
        <w:tc>
          <w:tcPr>
            <w:tcW w:w="7324" w:type="dxa"/>
          </w:tcPr>
          <w:p w14:paraId="60A6DF61" w14:textId="6205C3DA" w:rsidR="006555A4" w:rsidRDefault="000B5560" w:rsidP="005F03C8">
            <w:pPr>
              <w:ind w:right="268"/>
              <w:jc w:val="both"/>
              <w:rPr>
                <w:rFonts w:ascii="Times New Roman" w:hAnsi="Times New Roman" w:cs="Times New Roman"/>
                <w:b/>
                <w:bCs/>
                <w:sz w:val="24"/>
                <w:szCs w:val="24"/>
              </w:rPr>
            </w:pPr>
            <w:proofErr w:type="spellStart"/>
            <w:r>
              <w:rPr>
                <w:rFonts w:ascii="Times New Roman" w:hAnsi="Times New Roman" w:cs="Times New Roman"/>
                <w:b/>
                <w:bCs/>
                <w:sz w:val="24"/>
                <w:szCs w:val="24"/>
              </w:rPr>
              <w:t>Tester</w:t>
            </w:r>
            <w:proofErr w:type="spellEnd"/>
            <w:r>
              <w:rPr>
                <w:rFonts w:ascii="Times New Roman" w:hAnsi="Times New Roman" w:cs="Times New Roman"/>
                <w:b/>
                <w:bCs/>
                <w:sz w:val="24"/>
                <w:szCs w:val="24"/>
              </w:rPr>
              <w:t>, diseñador de pruebas</w:t>
            </w:r>
          </w:p>
        </w:tc>
      </w:tr>
    </w:tbl>
    <w:p w14:paraId="57E0CD93" w14:textId="41E66098" w:rsidR="006555A4" w:rsidRPr="007F4484" w:rsidRDefault="006555A4">
      <w:pPr>
        <w:rPr>
          <w:rFonts w:ascii="Times New Roman" w:hAnsi="Times New Roman"/>
          <w:sz w:val="24"/>
          <w:lang w:val="en-US"/>
        </w:rPr>
      </w:pPr>
      <w:r>
        <w:br w:type="page"/>
      </w:r>
    </w:p>
    <w:p w14:paraId="5BD7497C" w14:textId="77777777" w:rsidR="006555A4" w:rsidRDefault="006555A4" w:rsidP="006555A4">
      <w:pPr>
        <w:pStyle w:val="Parrafo"/>
        <w:ind w:firstLine="0"/>
      </w:pPr>
    </w:p>
    <w:p w14:paraId="3E147B4A" w14:textId="7F241CEB" w:rsidR="006555A4" w:rsidRDefault="006555A4" w:rsidP="006555A4">
      <w:pPr>
        <w:pStyle w:val="Titulo11"/>
      </w:pPr>
      <w:r>
        <w:t>REGISTRO DE LOS RESULTADOS DE LAS PRUEBAS</w:t>
      </w:r>
    </w:p>
    <w:p w14:paraId="56D983B1" w14:textId="77777777" w:rsidR="006555A4" w:rsidRDefault="006555A4" w:rsidP="006555A4">
      <w:pPr>
        <w:pStyle w:val="Parrafo"/>
        <w:ind w:firstLine="0"/>
      </w:pPr>
    </w:p>
    <w:p w14:paraId="41219B27" w14:textId="663C7A35" w:rsidR="006555A4" w:rsidRPr="006555A4" w:rsidRDefault="006555A4" w:rsidP="00146691">
      <w:pPr>
        <w:ind w:left="709" w:right="40" w:firstLine="709"/>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 xml:space="preserve">Dentro de las respuestas obtenidas realizadas a los distintos módulos Inicio de sesión, Entrenadores, Atletas, Roles y Permisos, Asistencias, Mensualidades, Eventos, WADA, Reportes y Bitácora del Sistema de Información para la Gestión del Gimnasio de Halterofilia “Eddie Suarez” de la Universidad Politécnica Territorial del Estado Lara Andrés Eloy Blanco (UPTAEB), en la cual se obtuvieron una cantidad de </w:t>
      </w:r>
      <w:r w:rsidRPr="00885392">
        <w:rPr>
          <w:rFonts w:ascii="Times New Roman" w:eastAsia="Calibri" w:hAnsi="Times New Roman" w:cs="Times New Roman"/>
          <w:kern w:val="0"/>
          <w:sz w:val="24"/>
          <w:szCs w:val="24"/>
          <w14:ligatures w14:val="none"/>
        </w:rPr>
        <w:t>115 casos</w:t>
      </w:r>
      <w:r w:rsidRPr="006555A4">
        <w:rPr>
          <w:rFonts w:ascii="Times New Roman" w:eastAsia="Calibri" w:hAnsi="Times New Roman" w:cs="Times New Roman"/>
          <w:kern w:val="0"/>
          <w:sz w:val="24"/>
          <w:szCs w:val="24"/>
          <w14:ligatures w14:val="none"/>
        </w:rPr>
        <w:t xml:space="preserve"> de pruebas repartidas a los distintos módulos, las cuales obtuvieron buenas respuestas a nivel de validación de datos, verificación de los registros, modificaciones y eliminaciones. También recalcamos que la comunicación entre los módulos alquileres y reservaciones es </w:t>
      </w:r>
      <w:r w:rsidR="00885392" w:rsidRPr="006555A4">
        <w:rPr>
          <w:rFonts w:ascii="Times New Roman" w:eastAsia="Calibri" w:hAnsi="Times New Roman" w:cs="Times New Roman"/>
          <w:kern w:val="0"/>
          <w:sz w:val="24"/>
          <w:szCs w:val="24"/>
          <w14:ligatures w14:val="none"/>
        </w:rPr>
        <w:t>óptima</w:t>
      </w:r>
      <w:r w:rsidRPr="006555A4">
        <w:rPr>
          <w:rFonts w:ascii="Times New Roman" w:eastAsia="Calibri" w:hAnsi="Times New Roman" w:cs="Times New Roman"/>
          <w:kern w:val="0"/>
          <w:sz w:val="24"/>
          <w:szCs w:val="24"/>
          <w14:ligatures w14:val="none"/>
        </w:rPr>
        <w:t xml:space="preserve"> y cumple con lo establecido por el SRS.</w:t>
      </w:r>
    </w:p>
    <w:p w14:paraId="4149F864" w14:textId="0BB45289" w:rsidR="006555A4" w:rsidRPr="006555A4" w:rsidRDefault="006555A4" w:rsidP="00146691">
      <w:pPr>
        <w:ind w:left="709" w:right="49" w:firstLine="709"/>
        <w:jc w:val="both"/>
        <w:rPr>
          <w:rFonts w:ascii="Times New Roman" w:eastAsia="Calibri" w:hAnsi="Times New Roman" w:cs="Times New Roman"/>
          <w:kern w:val="0"/>
          <w:sz w:val="24"/>
          <w:szCs w:val="24"/>
          <w14:ligatures w14:val="none"/>
        </w:rPr>
      </w:pPr>
      <w:r w:rsidRPr="006555A4">
        <w:rPr>
          <w:rFonts w:ascii="Times New Roman" w:eastAsia="Calibri" w:hAnsi="Times New Roman" w:cs="Times New Roman"/>
          <w:kern w:val="0"/>
          <w:sz w:val="24"/>
          <w:szCs w:val="24"/>
          <w14:ligatures w14:val="none"/>
        </w:rPr>
        <w:t xml:space="preserve">Las respuestas que se manejaron dentro del sistema establecido en un servidor web fueron entre 86ms – 162ms datos obtenidos dentro </w:t>
      </w:r>
      <w:r w:rsidR="00885392" w:rsidRPr="006555A4">
        <w:rPr>
          <w:rFonts w:ascii="Times New Roman" w:eastAsia="Calibri" w:hAnsi="Times New Roman" w:cs="Times New Roman"/>
          <w:kern w:val="0"/>
          <w:sz w:val="24"/>
          <w:szCs w:val="24"/>
          <w14:ligatures w14:val="none"/>
        </w:rPr>
        <w:t>más</w:t>
      </w:r>
      <w:r w:rsidRPr="006555A4">
        <w:rPr>
          <w:rFonts w:ascii="Times New Roman" w:eastAsia="Calibri" w:hAnsi="Times New Roman" w:cs="Times New Roman"/>
          <w:kern w:val="0"/>
          <w:sz w:val="24"/>
          <w:szCs w:val="24"/>
          <w14:ligatures w14:val="none"/>
        </w:rPr>
        <w:t xml:space="preserve"> pequeño (inicio de sesión) y el </w:t>
      </w:r>
      <w:r w:rsidR="00885392" w:rsidRPr="006555A4">
        <w:rPr>
          <w:rFonts w:ascii="Times New Roman" w:eastAsia="Calibri" w:hAnsi="Times New Roman" w:cs="Times New Roman"/>
          <w:kern w:val="0"/>
          <w:sz w:val="24"/>
          <w:szCs w:val="24"/>
          <w14:ligatures w14:val="none"/>
        </w:rPr>
        <w:t>más</w:t>
      </w:r>
      <w:r w:rsidRPr="006555A4">
        <w:rPr>
          <w:rFonts w:ascii="Times New Roman" w:eastAsia="Calibri" w:hAnsi="Times New Roman" w:cs="Times New Roman"/>
          <w:kern w:val="0"/>
          <w:sz w:val="24"/>
          <w:szCs w:val="24"/>
          <w14:ligatures w14:val="none"/>
        </w:rPr>
        <w:t xml:space="preserve"> grande (Eventos) el cual posee consultas múltiples en la base de datos y verificación de datos.</w:t>
      </w:r>
    </w:p>
    <w:p w14:paraId="0E6E54D9" w14:textId="5EC49E0F" w:rsidR="006555A4" w:rsidRDefault="006555A4" w:rsidP="00146691">
      <w:pPr>
        <w:pStyle w:val="Parrafo"/>
        <w:ind w:left="709" w:firstLine="709"/>
        <w:jc w:val="both"/>
        <w:rPr>
          <w:rFonts w:eastAsia="Calibri" w:cs="Times New Roman"/>
          <w:kern w:val="0"/>
          <w:szCs w:val="24"/>
          <w14:ligatures w14:val="none"/>
        </w:rPr>
      </w:pPr>
      <w:r w:rsidRPr="006555A4">
        <w:rPr>
          <w:rFonts w:eastAsia="Calibri" w:cs="Times New Roman"/>
          <w:kern w:val="0"/>
          <w:szCs w:val="24"/>
          <w14:ligatures w14:val="none"/>
        </w:rPr>
        <w:t>Cabe a destacar que los módulos fueron revisados y evaluados con la documentación establecida por el SRS y</w:t>
      </w:r>
      <w:r>
        <w:rPr>
          <w:rFonts w:eastAsia="Calibri" w:cs="Times New Roman"/>
          <w:kern w:val="0"/>
          <w:szCs w:val="24"/>
          <w14:ligatures w14:val="none"/>
        </w:rPr>
        <w:t xml:space="preserve"> </w:t>
      </w:r>
      <w:r w:rsidRPr="006555A4">
        <w:rPr>
          <w:rFonts w:eastAsia="Calibri" w:cs="Times New Roman"/>
          <w:kern w:val="0"/>
          <w:szCs w:val="24"/>
          <w14:ligatures w14:val="none"/>
        </w:rPr>
        <w:t>comprobando el diseño en los distintos diagramas y plantillas que se realizaron en la etapa de recolección y diseño del Software.</w:t>
      </w:r>
    </w:p>
    <w:p w14:paraId="408D835D" w14:textId="77777777" w:rsidR="00146691" w:rsidRDefault="00146691" w:rsidP="00146691">
      <w:pPr>
        <w:pStyle w:val="Parrafo"/>
        <w:ind w:left="709" w:firstLine="709"/>
        <w:jc w:val="both"/>
        <w:rPr>
          <w:rFonts w:eastAsia="Calibri" w:cs="Times New Roman"/>
          <w:kern w:val="0"/>
          <w:szCs w:val="24"/>
          <w14:ligatures w14:val="none"/>
        </w:rPr>
      </w:pPr>
    </w:p>
    <w:p w14:paraId="53970B26" w14:textId="64939BF3" w:rsidR="00146691" w:rsidRDefault="00146691">
      <w:pPr>
        <w:rPr>
          <w:rFonts w:ascii="Times New Roman" w:eastAsia="Calibri" w:hAnsi="Times New Roman" w:cs="Times New Roman"/>
          <w:kern w:val="0"/>
          <w:sz w:val="24"/>
          <w:szCs w:val="24"/>
          <w14:ligatures w14:val="none"/>
        </w:rPr>
      </w:pPr>
      <w:r>
        <w:rPr>
          <w:rFonts w:eastAsia="Calibri" w:cs="Times New Roman"/>
          <w:kern w:val="0"/>
          <w:szCs w:val="24"/>
          <w14:ligatures w14:val="none"/>
        </w:rPr>
        <w:br w:type="page"/>
      </w:r>
    </w:p>
    <w:p w14:paraId="2FC9FEA3" w14:textId="77777777" w:rsidR="00146691" w:rsidRDefault="00146691" w:rsidP="00146691">
      <w:pPr>
        <w:pStyle w:val="Parrafo"/>
        <w:ind w:left="709" w:firstLine="709"/>
        <w:jc w:val="both"/>
      </w:pPr>
    </w:p>
    <w:p w14:paraId="0DD2AFBE" w14:textId="277657F6" w:rsidR="00146691" w:rsidRDefault="00146691" w:rsidP="00146691">
      <w:pPr>
        <w:pStyle w:val="TITULO12"/>
      </w:pPr>
      <w:r>
        <w:t xml:space="preserve"> PRUEBA DE COMPONENTES</w:t>
      </w:r>
    </w:p>
    <w:p w14:paraId="7C7B3F9D" w14:textId="77777777" w:rsidR="00146691" w:rsidRDefault="00146691" w:rsidP="00146691">
      <w:pPr>
        <w:pStyle w:val="Cuadros"/>
      </w:pPr>
      <w:r w:rsidRPr="00146691">
        <w:t>Cuadro Nº1 Modulo Inicio de sesión, Sub - modulo: Iniciar sesión.</w:t>
      </w:r>
    </w:p>
    <w:tbl>
      <w:tblPr>
        <w:tblStyle w:val="Tablaconcuadrcula"/>
        <w:tblW w:w="0" w:type="auto"/>
        <w:tblInd w:w="322" w:type="dxa"/>
        <w:tblLook w:val="04A0" w:firstRow="1" w:lastRow="0" w:firstColumn="1" w:lastColumn="0" w:noHBand="0" w:noVBand="1"/>
      </w:tblPr>
      <w:tblGrid>
        <w:gridCol w:w="2639"/>
        <w:gridCol w:w="7802"/>
      </w:tblGrid>
      <w:tr w:rsidR="00146691" w14:paraId="23F731AE" w14:textId="77777777" w:rsidTr="00146691">
        <w:tc>
          <w:tcPr>
            <w:tcW w:w="2639" w:type="dxa"/>
          </w:tcPr>
          <w:p w14:paraId="1F446CA3"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2" w:type="dxa"/>
          </w:tcPr>
          <w:p w14:paraId="1F0873C5" w14:textId="77777777" w:rsidR="00146691" w:rsidRDefault="00146691" w:rsidP="005F03C8"/>
          <w:tbl>
            <w:tblPr>
              <w:tblStyle w:val="Tablaconcuadrcula"/>
              <w:tblW w:w="0" w:type="auto"/>
              <w:tblLook w:val="04A0" w:firstRow="1" w:lastRow="0" w:firstColumn="1" w:lastColumn="0" w:noHBand="0" w:noVBand="1"/>
            </w:tblPr>
            <w:tblGrid>
              <w:gridCol w:w="7576"/>
            </w:tblGrid>
            <w:tr w:rsidR="00146691" w14:paraId="299A672C" w14:textId="77777777" w:rsidTr="000B15EE">
              <w:tc>
                <w:tcPr>
                  <w:tcW w:w="7576" w:type="dxa"/>
                  <w:shd w:val="clear" w:color="auto" w:fill="D9D9D9" w:themeFill="background1" w:themeFillShade="D9"/>
                </w:tcPr>
                <w:p w14:paraId="224E1C24"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46691" w14:paraId="4882400D" w14:textId="77777777" w:rsidTr="000B15EE">
              <w:tc>
                <w:tcPr>
                  <w:tcW w:w="7576" w:type="dxa"/>
                </w:tcPr>
                <w:p w14:paraId="2374D183" w14:textId="77777777" w:rsidR="00146691" w:rsidRPr="00D574E0"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3964FDA" w14:textId="08759348" w:rsidR="00146691" w:rsidRPr="00D574E0"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Validar los datos </w:t>
                  </w:r>
                  <w:r w:rsidR="000B15EE">
                    <w:rPr>
                      <w:rFonts w:ascii="Times New Roman" w:hAnsi="Times New Roman" w:cs="Times New Roman"/>
                      <w:sz w:val="24"/>
                      <w:szCs w:val="24"/>
                    </w:rPr>
                    <w:t>para la autentificación del usuario</w:t>
                  </w:r>
                  <w:r>
                    <w:rPr>
                      <w:rFonts w:ascii="Times New Roman" w:hAnsi="Times New Roman" w:cs="Times New Roman"/>
                      <w:sz w:val="24"/>
                      <w:szCs w:val="24"/>
                    </w:rPr>
                    <w:t>.</w:t>
                  </w:r>
                </w:p>
              </w:tc>
            </w:tr>
            <w:tr w:rsidR="00146691" w14:paraId="7A96733D" w14:textId="77777777" w:rsidTr="000B15EE">
              <w:tc>
                <w:tcPr>
                  <w:tcW w:w="7576" w:type="dxa"/>
                  <w:shd w:val="clear" w:color="auto" w:fill="D9D9D9" w:themeFill="background1" w:themeFillShade="D9"/>
                </w:tcPr>
                <w:p w14:paraId="47E0151A"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46691" w14:paraId="5A09B19A" w14:textId="77777777" w:rsidTr="000B15EE">
              <w:tc>
                <w:tcPr>
                  <w:tcW w:w="7576" w:type="dxa"/>
                </w:tcPr>
                <w:p w14:paraId="78CFE178" w14:textId="55026570" w:rsidR="00146691" w:rsidRPr="000B15EE"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sidR="000B15EE">
                    <w:rPr>
                      <w:rFonts w:ascii="Times New Roman" w:hAnsi="Times New Roman" w:cs="Times New Roman"/>
                      <w:sz w:val="24"/>
                      <w:szCs w:val="24"/>
                    </w:rPr>
                    <w:t xml:space="preserve"> Se realizara la autentificación del usuario con datos validos</w:t>
                  </w:r>
                </w:p>
              </w:tc>
            </w:tr>
            <w:tr w:rsidR="00146691" w14:paraId="42898E03" w14:textId="77777777" w:rsidTr="000B15EE">
              <w:tc>
                <w:tcPr>
                  <w:tcW w:w="7576" w:type="dxa"/>
                </w:tcPr>
                <w:p w14:paraId="36B46B6A" w14:textId="23A2B657" w:rsidR="00146691" w:rsidRPr="00D574E0" w:rsidRDefault="00146691"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sidR="000B15EE">
                    <w:rPr>
                      <w:rFonts w:ascii="Times New Roman" w:hAnsi="Times New Roman" w:cs="Times New Roman"/>
                      <w:sz w:val="24"/>
                      <w:szCs w:val="24"/>
                    </w:rPr>
                    <w:t>Usuario – Contraseña</w:t>
                  </w:r>
                </w:p>
              </w:tc>
            </w:tr>
            <w:tr w:rsidR="00146691" w14:paraId="23019A37" w14:textId="77777777" w:rsidTr="000B15EE">
              <w:tc>
                <w:tcPr>
                  <w:tcW w:w="7576" w:type="dxa"/>
                </w:tcPr>
                <w:p w14:paraId="3219CE06" w14:textId="06E1E2AC" w:rsidR="00146691" w:rsidRPr="000B15EE"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sidR="000B15EE">
                    <w:rPr>
                      <w:rFonts w:ascii="Times New Roman" w:hAnsi="Times New Roman" w:cs="Times New Roman"/>
                      <w:sz w:val="24"/>
                      <w:szCs w:val="24"/>
                    </w:rPr>
                    <w:t>Se espera que el sistema realice la autentificación de manera exitosa y las pruebas sean satisfactorias. (Anexo 1.a)</w:t>
                  </w:r>
                </w:p>
              </w:tc>
            </w:tr>
            <w:tr w:rsidR="000B15EE" w:rsidRPr="00D574E0" w14:paraId="43D337DF" w14:textId="77777777" w:rsidTr="000B15EE">
              <w:tc>
                <w:tcPr>
                  <w:tcW w:w="7576" w:type="dxa"/>
                  <w:shd w:val="clear" w:color="auto" w:fill="D9D9D9" w:themeFill="background1" w:themeFillShade="D9"/>
                </w:tcPr>
                <w:p w14:paraId="0EB4A965" w14:textId="1D25BF21" w:rsidR="000B15EE" w:rsidRPr="00D574E0" w:rsidRDefault="000B15EE" w:rsidP="000B15EE">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0B15EE" w:rsidRPr="000B15EE" w14:paraId="11578D73" w14:textId="77777777" w:rsidTr="000B15EE">
              <w:tc>
                <w:tcPr>
                  <w:tcW w:w="7576" w:type="dxa"/>
                </w:tcPr>
                <w:p w14:paraId="191337FC" w14:textId="58F287E8" w:rsidR="000B15EE" w:rsidRPr="000B15EE"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Descripción</w:t>
                  </w:r>
                  <w:r w:rsidR="00885392">
                    <w:rPr>
                      <w:rFonts w:ascii="Times New Roman" w:hAnsi="Times New Roman" w:cs="Times New Roman"/>
                      <w:b/>
                      <w:bCs/>
                      <w:sz w:val="24"/>
                      <w:szCs w:val="24"/>
                    </w:rPr>
                    <w:t xml:space="preserve">: </w:t>
                  </w:r>
                  <w:r w:rsidR="00885392">
                    <w:rPr>
                      <w:rFonts w:ascii="Times New Roman" w:hAnsi="Times New Roman" w:cs="Times New Roman"/>
                      <w:sz w:val="24"/>
                      <w:szCs w:val="24"/>
                    </w:rPr>
                    <w:t>Se</w:t>
                  </w:r>
                  <w:r>
                    <w:rPr>
                      <w:rFonts w:ascii="Times New Roman" w:hAnsi="Times New Roman" w:cs="Times New Roman"/>
                      <w:sz w:val="24"/>
                      <w:szCs w:val="24"/>
                    </w:rPr>
                    <w:t xml:space="preserve"> realizara la autentificación del usuario con datos incorrectos.</w:t>
                  </w:r>
                </w:p>
              </w:tc>
            </w:tr>
            <w:tr w:rsidR="000B15EE" w:rsidRPr="00D574E0" w14:paraId="5BD0E591" w14:textId="77777777" w:rsidTr="000B15EE">
              <w:tc>
                <w:tcPr>
                  <w:tcW w:w="7576" w:type="dxa"/>
                </w:tcPr>
                <w:p w14:paraId="66DA3284" w14:textId="77777777" w:rsidR="000B15EE" w:rsidRPr="00D574E0"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Usuario – Contraseña</w:t>
                  </w:r>
                </w:p>
              </w:tc>
            </w:tr>
            <w:tr w:rsidR="000B15EE" w:rsidRPr="000B15EE" w14:paraId="454CB8A6" w14:textId="77777777" w:rsidTr="000B15EE">
              <w:tc>
                <w:tcPr>
                  <w:tcW w:w="7576" w:type="dxa"/>
                </w:tcPr>
                <w:p w14:paraId="7803CFED" w14:textId="6228EBBF" w:rsidR="000B15EE" w:rsidRPr="000B15EE"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reaccione </w:t>
                  </w:r>
                  <w:proofErr w:type="spellStart"/>
                  <w:r>
                    <w:rPr>
                      <w:rFonts w:ascii="Times New Roman" w:hAnsi="Times New Roman" w:cs="Times New Roman"/>
                      <w:sz w:val="24"/>
                      <w:szCs w:val="24"/>
                    </w:rPr>
                    <w:t>y</w:t>
                  </w:r>
                  <w:proofErr w:type="spellEnd"/>
                  <w:r>
                    <w:rPr>
                      <w:rFonts w:ascii="Times New Roman" w:hAnsi="Times New Roman" w:cs="Times New Roman"/>
                      <w:sz w:val="24"/>
                      <w:szCs w:val="24"/>
                    </w:rPr>
                    <w:t xml:space="preserve"> indique la autentificación fallida y las pruebas con los filtros aplicados sean satisfactorias.(Anexo 1.b)</w:t>
                  </w:r>
                </w:p>
              </w:tc>
            </w:tr>
            <w:tr w:rsidR="000B15EE" w:rsidRPr="00D574E0" w14:paraId="55C50028" w14:textId="77777777" w:rsidTr="000B15EE">
              <w:tc>
                <w:tcPr>
                  <w:tcW w:w="7576" w:type="dxa"/>
                  <w:shd w:val="clear" w:color="auto" w:fill="D9D9D9" w:themeFill="background1" w:themeFillShade="D9"/>
                </w:tcPr>
                <w:p w14:paraId="755B9737" w14:textId="68966E42" w:rsidR="000B15EE" w:rsidRPr="00D574E0" w:rsidRDefault="000B15EE" w:rsidP="000B15EE">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0B15EE" w:rsidRPr="000B15EE" w14:paraId="0662BE2B" w14:textId="77777777" w:rsidTr="000B15EE">
              <w:tc>
                <w:tcPr>
                  <w:tcW w:w="7576" w:type="dxa"/>
                </w:tcPr>
                <w:p w14:paraId="01A3DD05" w14:textId="4D2B86FE" w:rsidR="000B15EE" w:rsidRPr="000B15EE"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 Se realizara la autentificación del usuario con datos no validos</w:t>
                  </w:r>
                </w:p>
              </w:tc>
            </w:tr>
            <w:tr w:rsidR="000B15EE" w:rsidRPr="00D574E0" w14:paraId="76332585" w14:textId="77777777" w:rsidTr="000B15EE">
              <w:tc>
                <w:tcPr>
                  <w:tcW w:w="7576" w:type="dxa"/>
                </w:tcPr>
                <w:p w14:paraId="152637B0" w14:textId="77777777" w:rsidR="000B15EE" w:rsidRPr="00D574E0"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Usuario – Contraseña</w:t>
                  </w:r>
                </w:p>
              </w:tc>
            </w:tr>
            <w:tr w:rsidR="000B15EE" w:rsidRPr="000B15EE" w14:paraId="059B82C4" w14:textId="77777777" w:rsidTr="000B15EE">
              <w:tc>
                <w:tcPr>
                  <w:tcW w:w="7576" w:type="dxa"/>
                </w:tcPr>
                <w:p w14:paraId="2333644C" w14:textId="74B1B8B2" w:rsidR="000B15EE" w:rsidRPr="000B15EE" w:rsidRDefault="000B15EE" w:rsidP="000B15EE">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reaccione </w:t>
                  </w:r>
                  <w:proofErr w:type="spellStart"/>
                  <w:r>
                    <w:rPr>
                      <w:rFonts w:ascii="Times New Roman" w:hAnsi="Times New Roman" w:cs="Times New Roman"/>
                      <w:sz w:val="24"/>
                      <w:szCs w:val="24"/>
                    </w:rPr>
                    <w:t>y</w:t>
                  </w:r>
                  <w:proofErr w:type="spellEnd"/>
                  <w:r>
                    <w:rPr>
                      <w:rFonts w:ascii="Times New Roman" w:hAnsi="Times New Roman" w:cs="Times New Roman"/>
                      <w:sz w:val="24"/>
                      <w:szCs w:val="24"/>
                    </w:rPr>
                    <w:t xml:space="preserve"> indique la autentificación fallida y las pruebas con los filtros aplicados sean satisfactorias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1.b).</w:t>
                  </w:r>
                </w:p>
              </w:tc>
            </w:tr>
          </w:tbl>
          <w:p w14:paraId="6D3F9498" w14:textId="77777777" w:rsidR="000B15EE" w:rsidRDefault="000B15EE" w:rsidP="005F03C8">
            <w:pPr>
              <w:ind w:right="40"/>
              <w:rPr>
                <w:rFonts w:ascii="Times New Roman" w:hAnsi="Times New Roman" w:cs="Times New Roman"/>
                <w:sz w:val="24"/>
                <w:szCs w:val="24"/>
              </w:rPr>
            </w:pPr>
          </w:p>
          <w:p w14:paraId="0F860840" w14:textId="7865F331" w:rsidR="000B15EE" w:rsidRDefault="000B15EE" w:rsidP="005F03C8">
            <w:pPr>
              <w:ind w:right="40"/>
              <w:rPr>
                <w:rFonts w:ascii="Times New Roman" w:hAnsi="Times New Roman" w:cs="Times New Roman"/>
                <w:sz w:val="24"/>
                <w:szCs w:val="24"/>
              </w:rPr>
            </w:pPr>
          </w:p>
        </w:tc>
      </w:tr>
      <w:tr w:rsidR="00146691" w14:paraId="02C42666" w14:textId="77777777" w:rsidTr="00146691">
        <w:tc>
          <w:tcPr>
            <w:tcW w:w="2639" w:type="dxa"/>
          </w:tcPr>
          <w:p w14:paraId="5D399D0D"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2" w:type="dxa"/>
          </w:tcPr>
          <w:p w14:paraId="064AE873" w14:textId="77777777" w:rsidR="00146691" w:rsidRDefault="00146691"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46691" w14:paraId="5FADB140" w14:textId="77777777" w:rsidTr="00146691">
        <w:tc>
          <w:tcPr>
            <w:tcW w:w="2639" w:type="dxa"/>
          </w:tcPr>
          <w:p w14:paraId="3A01C762"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2" w:type="dxa"/>
          </w:tcPr>
          <w:p w14:paraId="714ADA82" w14:textId="77777777" w:rsidR="00146691" w:rsidRDefault="00146691"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7C91E35" w14:textId="77777777" w:rsidR="000B15EE" w:rsidRDefault="000B15EE" w:rsidP="000B15EE">
      <w:pPr>
        <w:pStyle w:val="Parrafo"/>
      </w:pPr>
    </w:p>
    <w:p w14:paraId="09876DDE" w14:textId="0B6F0EB8" w:rsidR="000B15EE" w:rsidRDefault="000B15EE">
      <w:pPr>
        <w:rPr>
          <w:rFonts w:ascii="Times New Roman" w:hAnsi="Times New Roman"/>
          <w:sz w:val="24"/>
        </w:rPr>
      </w:pPr>
      <w:r>
        <w:br w:type="page"/>
      </w:r>
    </w:p>
    <w:p w14:paraId="17008EB2" w14:textId="41E97C01" w:rsidR="000B15EE" w:rsidRDefault="000B15EE" w:rsidP="007F4484">
      <w:pPr>
        <w:pStyle w:val="Parrafo"/>
        <w:ind w:left="1418" w:hanging="1058"/>
      </w:pPr>
    </w:p>
    <w:p w14:paraId="07CAC609" w14:textId="7F13DAEE" w:rsidR="00146691" w:rsidRDefault="00146691" w:rsidP="00146691">
      <w:pPr>
        <w:pStyle w:val="Cuadros"/>
      </w:pPr>
      <w:r w:rsidRPr="00146691">
        <w:t xml:space="preserve">Cuadro Nº2 Modulo Inicio de sesión, Sub – modulo: </w:t>
      </w:r>
      <w:r w:rsidR="000D0961">
        <w:t>Reestablecer</w:t>
      </w:r>
      <w:r w:rsidRPr="00146691">
        <w:t xml:space="preserve"> contraseña</w:t>
      </w:r>
    </w:p>
    <w:tbl>
      <w:tblPr>
        <w:tblStyle w:val="Tablaconcuadrcula"/>
        <w:tblW w:w="0" w:type="auto"/>
        <w:tblInd w:w="322" w:type="dxa"/>
        <w:tblLook w:val="04A0" w:firstRow="1" w:lastRow="0" w:firstColumn="1" w:lastColumn="0" w:noHBand="0" w:noVBand="1"/>
      </w:tblPr>
      <w:tblGrid>
        <w:gridCol w:w="2643"/>
        <w:gridCol w:w="7798"/>
      </w:tblGrid>
      <w:tr w:rsidR="00146691" w14:paraId="626DCAF4" w14:textId="77777777" w:rsidTr="005F03C8">
        <w:tc>
          <w:tcPr>
            <w:tcW w:w="2688" w:type="dxa"/>
          </w:tcPr>
          <w:p w14:paraId="091C0ADC"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13D95E40" w14:textId="77777777" w:rsidR="00146691" w:rsidRDefault="00146691" w:rsidP="005F03C8"/>
          <w:tbl>
            <w:tblPr>
              <w:tblStyle w:val="Tablaconcuadrcula"/>
              <w:tblW w:w="0" w:type="auto"/>
              <w:tblLook w:val="04A0" w:firstRow="1" w:lastRow="0" w:firstColumn="1" w:lastColumn="0" w:noHBand="0" w:noVBand="1"/>
            </w:tblPr>
            <w:tblGrid>
              <w:gridCol w:w="7572"/>
            </w:tblGrid>
            <w:tr w:rsidR="00146691" w14:paraId="74CAE421" w14:textId="77777777" w:rsidTr="0060140A">
              <w:tc>
                <w:tcPr>
                  <w:tcW w:w="7572" w:type="dxa"/>
                  <w:shd w:val="clear" w:color="auto" w:fill="D9D9D9" w:themeFill="background1" w:themeFillShade="D9"/>
                </w:tcPr>
                <w:p w14:paraId="15017AA6"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46691" w14:paraId="1CF1140C" w14:textId="77777777" w:rsidTr="0060140A">
              <w:tc>
                <w:tcPr>
                  <w:tcW w:w="7572" w:type="dxa"/>
                </w:tcPr>
                <w:p w14:paraId="269EBE2D" w14:textId="77777777" w:rsidR="00146691" w:rsidRPr="00D574E0"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2F28550" w14:textId="77777777" w:rsidR="00146691" w:rsidRPr="00D574E0" w:rsidRDefault="00146691"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Validar los datos ingresados y retornar </w:t>
                  </w:r>
                  <w:proofErr w:type="spellStart"/>
                  <w:r>
                    <w:rPr>
                      <w:rFonts w:ascii="Times New Roman" w:hAnsi="Times New Roman" w:cs="Times New Roman"/>
                      <w:sz w:val="24"/>
                      <w:szCs w:val="24"/>
                    </w:rPr>
                    <w:t>url</w:t>
                  </w:r>
                  <w:proofErr w:type="spellEnd"/>
                </w:p>
              </w:tc>
            </w:tr>
            <w:tr w:rsidR="00146691" w14:paraId="3B17CF38" w14:textId="77777777" w:rsidTr="0060140A">
              <w:tc>
                <w:tcPr>
                  <w:tcW w:w="7572" w:type="dxa"/>
                  <w:shd w:val="clear" w:color="auto" w:fill="D9D9D9" w:themeFill="background1" w:themeFillShade="D9"/>
                </w:tcPr>
                <w:p w14:paraId="679ADCDC"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46691" w14:paraId="0424E282" w14:textId="77777777" w:rsidTr="0060140A">
              <w:tc>
                <w:tcPr>
                  <w:tcW w:w="7572" w:type="dxa"/>
                </w:tcPr>
                <w:p w14:paraId="1B757562" w14:textId="2EBB5BDD" w:rsidR="00146691" w:rsidRPr="00D574E0" w:rsidRDefault="00146691" w:rsidP="000D096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sidR="0060140A">
                    <w:rPr>
                      <w:rFonts w:ascii="Times New Roman" w:hAnsi="Times New Roman" w:cs="Times New Roman"/>
                      <w:sz w:val="24"/>
                      <w:szCs w:val="24"/>
                    </w:rPr>
                    <w:t>Se realizara la recuperación de la contraseña, utilizando el correo del usuario</w:t>
                  </w:r>
                </w:p>
              </w:tc>
            </w:tr>
            <w:tr w:rsidR="00146691" w14:paraId="5653B4DF" w14:textId="77777777" w:rsidTr="0060140A">
              <w:tc>
                <w:tcPr>
                  <w:tcW w:w="7572" w:type="dxa"/>
                </w:tcPr>
                <w:p w14:paraId="161247A8" w14:textId="7B838C6D" w:rsidR="00146691" w:rsidRPr="00B50111" w:rsidRDefault="00146691" w:rsidP="005F03C8">
                  <w:pPr>
                    <w:ind w:right="40"/>
                    <w:rPr>
                      <w:rFonts w:ascii="Times New Roman" w:hAnsi="Times New Roman" w:cs="Times New Roman"/>
                      <w:sz w:val="24"/>
                      <w:szCs w:val="24"/>
                      <w:u w:val="single"/>
                    </w:rPr>
                  </w:pPr>
                  <w:r>
                    <w:rPr>
                      <w:rFonts w:ascii="Times New Roman" w:hAnsi="Times New Roman" w:cs="Times New Roman"/>
                      <w:b/>
                      <w:bCs/>
                      <w:sz w:val="24"/>
                      <w:szCs w:val="24"/>
                    </w:rPr>
                    <w:t xml:space="preserve">Entrada: </w:t>
                  </w:r>
                  <w:r w:rsidR="0060140A">
                    <w:rPr>
                      <w:rFonts w:ascii="Times New Roman" w:hAnsi="Times New Roman" w:cs="Times New Roman"/>
                      <w:sz w:val="24"/>
                      <w:szCs w:val="24"/>
                    </w:rPr>
                    <w:t xml:space="preserve">Correo </w:t>
                  </w:r>
                  <w:r w:rsidR="00C54FFF">
                    <w:rPr>
                      <w:rFonts w:ascii="Times New Roman" w:hAnsi="Times New Roman" w:cs="Times New Roman"/>
                      <w:sz w:val="24"/>
                      <w:szCs w:val="24"/>
                    </w:rPr>
                    <w:t>Electrónico</w:t>
                  </w:r>
                  <w:r w:rsidR="00B50111">
                    <w:rPr>
                      <w:rFonts w:ascii="Times New Roman" w:hAnsi="Times New Roman" w:cs="Times New Roman"/>
                      <w:sz w:val="24"/>
                      <w:szCs w:val="24"/>
                    </w:rPr>
                    <w:t>, cedula</w:t>
                  </w:r>
                </w:p>
              </w:tc>
            </w:tr>
            <w:tr w:rsidR="00146691" w14:paraId="3B84E447" w14:textId="77777777" w:rsidTr="0060140A">
              <w:tc>
                <w:tcPr>
                  <w:tcW w:w="7572" w:type="dxa"/>
                </w:tcPr>
                <w:p w14:paraId="644EBBBB" w14:textId="57B958BB" w:rsidR="00146691" w:rsidRPr="006F2CE0" w:rsidRDefault="00146691" w:rsidP="005F03C8">
                  <w:pPr>
                    <w:ind w:right="40"/>
                    <w:rPr>
                      <w:rFonts w:ascii="Times New Roman" w:hAnsi="Times New Roman" w:cs="Times New Roman"/>
                      <w:sz w:val="24"/>
                      <w:szCs w:val="24"/>
                      <w:u w:val="single"/>
                    </w:rPr>
                  </w:pPr>
                  <w:r>
                    <w:rPr>
                      <w:rFonts w:ascii="Times New Roman" w:hAnsi="Times New Roman" w:cs="Times New Roman"/>
                      <w:b/>
                      <w:bCs/>
                      <w:sz w:val="24"/>
                      <w:szCs w:val="24"/>
                    </w:rPr>
                    <w:t xml:space="preserve">Código de salidas esperadas: </w:t>
                  </w:r>
                  <w:r w:rsidR="006F2CE0">
                    <w:rPr>
                      <w:rFonts w:ascii="Times New Roman" w:hAnsi="Times New Roman" w:cs="Times New Roman"/>
                      <w:bCs/>
                      <w:sz w:val="24"/>
                      <w:szCs w:val="24"/>
                    </w:rPr>
                    <w:t xml:space="preserve">retorno de true, </w:t>
                  </w:r>
                  <w:r w:rsidR="00C54FFF">
                    <w:rPr>
                      <w:rFonts w:ascii="Times New Roman" w:hAnsi="Times New Roman" w:cs="Times New Roman"/>
                      <w:bCs/>
                      <w:sz w:val="24"/>
                      <w:szCs w:val="24"/>
                    </w:rPr>
                    <w:t>envío</w:t>
                  </w:r>
                  <w:r w:rsidR="006F2CE0">
                    <w:rPr>
                      <w:rFonts w:ascii="Times New Roman" w:hAnsi="Times New Roman" w:cs="Times New Roman"/>
                      <w:bCs/>
                      <w:sz w:val="24"/>
                      <w:szCs w:val="24"/>
                    </w:rPr>
                    <w:t xml:space="preserve"> de correo </w:t>
                  </w:r>
                  <w:r w:rsidR="00C54FFF">
                    <w:rPr>
                      <w:rFonts w:ascii="Times New Roman" w:hAnsi="Times New Roman" w:cs="Times New Roman"/>
                      <w:bCs/>
                      <w:sz w:val="24"/>
                      <w:szCs w:val="24"/>
                    </w:rPr>
                    <w:t>electrónico</w:t>
                  </w:r>
                </w:p>
              </w:tc>
            </w:tr>
            <w:tr w:rsidR="0060140A" w:rsidRPr="00D574E0" w14:paraId="22119AA8" w14:textId="77777777" w:rsidTr="0060140A">
              <w:tc>
                <w:tcPr>
                  <w:tcW w:w="7572" w:type="dxa"/>
                  <w:shd w:val="clear" w:color="auto" w:fill="D9D9D9" w:themeFill="background1" w:themeFillShade="D9"/>
                </w:tcPr>
                <w:p w14:paraId="5BE2ACF2" w14:textId="095A2CE7" w:rsidR="0060140A" w:rsidRPr="0060140A" w:rsidRDefault="00146691" w:rsidP="0060140A">
                  <w:pPr>
                    <w:ind w:right="40"/>
                    <w:jc w:val="center"/>
                    <w:rPr>
                      <w:rFonts w:ascii="Times New Roman" w:hAnsi="Times New Roman" w:cs="Times New Roman"/>
                      <w:b/>
                      <w:bCs/>
                      <w:sz w:val="24"/>
                      <w:szCs w:val="24"/>
                    </w:rPr>
                  </w:pPr>
                  <w:r>
                    <w:rPr>
                      <w:rFonts w:ascii="Times New Roman" w:hAnsi="Times New Roman" w:cs="Times New Roman"/>
                      <w:sz w:val="24"/>
                      <w:szCs w:val="24"/>
                    </w:rPr>
                    <w:t xml:space="preserve"> </w:t>
                  </w:r>
                  <w:r w:rsidR="0060140A">
                    <w:rPr>
                      <w:rFonts w:ascii="Times New Roman" w:hAnsi="Times New Roman" w:cs="Times New Roman"/>
                      <w:b/>
                      <w:bCs/>
                      <w:sz w:val="24"/>
                      <w:szCs w:val="24"/>
                    </w:rPr>
                    <w:t>Caso No.2</w:t>
                  </w:r>
                </w:p>
              </w:tc>
            </w:tr>
            <w:tr w:rsidR="0060140A" w:rsidRPr="00D574E0" w14:paraId="3B75B919" w14:textId="77777777" w:rsidTr="0060140A">
              <w:tc>
                <w:tcPr>
                  <w:tcW w:w="7572" w:type="dxa"/>
                </w:tcPr>
                <w:p w14:paraId="1866D13C" w14:textId="34F552C6" w:rsidR="0060140A" w:rsidRPr="00D574E0"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w:t>
                  </w:r>
                  <w:r w:rsidR="000D0961">
                    <w:rPr>
                      <w:rFonts w:ascii="Times New Roman" w:hAnsi="Times New Roman" w:cs="Times New Roman"/>
                      <w:sz w:val="24"/>
                      <w:szCs w:val="24"/>
                    </w:rPr>
                    <w:t>izara la recuperación de la con</w:t>
                  </w:r>
                  <w:r>
                    <w:rPr>
                      <w:rFonts w:ascii="Times New Roman" w:hAnsi="Times New Roman" w:cs="Times New Roman"/>
                      <w:sz w:val="24"/>
                      <w:szCs w:val="24"/>
                    </w:rPr>
                    <w:t>traseña, utilizando el correo del usuario no registrado</w:t>
                  </w:r>
                </w:p>
              </w:tc>
            </w:tr>
            <w:tr w:rsidR="0060140A" w:rsidRPr="0060140A" w14:paraId="05B994B2" w14:textId="77777777" w:rsidTr="0060140A">
              <w:tc>
                <w:tcPr>
                  <w:tcW w:w="7572" w:type="dxa"/>
                </w:tcPr>
                <w:p w14:paraId="2E4AC6CE" w14:textId="5D7DA6FA" w:rsidR="0060140A" w:rsidRPr="0060140A"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Correo </w:t>
                  </w:r>
                  <w:r w:rsidR="00C54FFF">
                    <w:rPr>
                      <w:rFonts w:ascii="Times New Roman" w:hAnsi="Times New Roman" w:cs="Times New Roman"/>
                      <w:sz w:val="24"/>
                      <w:szCs w:val="24"/>
                    </w:rPr>
                    <w:t>Electrónico</w:t>
                  </w:r>
                </w:p>
              </w:tc>
            </w:tr>
            <w:tr w:rsidR="0060140A" w:rsidRPr="008F40E8" w14:paraId="3EB5DDF2" w14:textId="77777777" w:rsidTr="0060140A">
              <w:tc>
                <w:tcPr>
                  <w:tcW w:w="7572" w:type="dxa"/>
                </w:tcPr>
                <w:p w14:paraId="3B8A2B8F" w14:textId="7CBB9169" w:rsidR="0060140A" w:rsidRPr="008F40E8"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w:t>
                  </w:r>
                  <w:r w:rsidR="00C54FFF">
                    <w:rPr>
                      <w:rFonts w:ascii="Times New Roman" w:hAnsi="Times New Roman" w:cs="Times New Roman"/>
                      <w:sz w:val="24"/>
                      <w:szCs w:val="24"/>
                    </w:rPr>
                    <w:t>envíe</w:t>
                  </w:r>
                  <w:r>
                    <w:rPr>
                      <w:rFonts w:ascii="Times New Roman" w:hAnsi="Times New Roman" w:cs="Times New Roman"/>
                      <w:sz w:val="24"/>
                      <w:szCs w:val="24"/>
                    </w:rPr>
                    <w:t xml:space="preserve"> un mensaje de error, a su vez las pruebas con los filtros aplicados sean realizadas de manera exitosa. (Anexo 2.b)</w:t>
                  </w:r>
                </w:p>
              </w:tc>
            </w:tr>
            <w:tr w:rsidR="0060140A" w:rsidRPr="00D574E0" w14:paraId="4725F439" w14:textId="77777777" w:rsidTr="0060140A">
              <w:tc>
                <w:tcPr>
                  <w:tcW w:w="7572" w:type="dxa"/>
                  <w:shd w:val="clear" w:color="auto" w:fill="D9D9D9" w:themeFill="background1" w:themeFillShade="D9"/>
                </w:tcPr>
                <w:p w14:paraId="74AA5FB1" w14:textId="77777777" w:rsidR="0060140A" w:rsidRPr="00D574E0" w:rsidRDefault="0060140A" w:rsidP="0060140A">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60140A" w:rsidRPr="00D574E0" w14:paraId="0DDAA716" w14:textId="77777777" w:rsidTr="0060140A">
              <w:tc>
                <w:tcPr>
                  <w:tcW w:w="7572" w:type="dxa"/>
                </w:tcPr>
                <w:p w14:paraId="16171057" w14:textId="69760EC5" w:rsidR="0060140A" w:rsidRPr="00D574E0"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la recuperación de la </w:t>
                  </w:r>
                  <w:r w:rsidR="00C54FFF">
                    <w:rPr>
                      <w:rFonts w:ascii="Times New Roman" w:hAnsi="Times New Roman" w:cs="Times New Roman"/>
                      <w:sz w:val="24"/>
                      <w:szCs w:val="24"/>
                    </w:rPr>
                    <w:t>contraseña</w:t>
                  </w:r>
                  <w:r>
                    <w:rPr>
                      <w:rFonts w:ascii="Times New Roman" w:hAnsi="Times New Roman" w:cs="Times New Roman"/>
                      <w:sz w:val="24"/>
                      <w:szCs w:val="24"/>
                    </w:rPr>
                    <w:t>, utilizando el correo del usuari</w:t>
                  </w:r>
                  <w:r w:rsidR="00E56BC0">
                    <w:rPr>
                      <w:rFonts w:ascii="Times New Roman" w:hAnsi="Times New Roman" w:cs="Times New Roman"/>
                      <w:sz w:val="24"/>
                      <w:szCs w:val="24"/>
                    </w:rPr>
                    <w:t xml:space="preserve">o con datos no </w:t>
                  </w:r>
                  <w:r w:rsidR="00C54FFF">
                    <w:rPr>
                      <w:rFonts w:ascii="Times New Roman" w:hAnsi="Times New Roman" w:cs="Times New Roman"/>
                      <w:sz w:val="24"/>
                      <w:szCs w:val="24"/>
                    </w:rPr>
                    <w:t>válidos</w:t>
                  </w:r>
                  <w:r w:rsidR="00E56BC0">
                    <w:rPr>
                      <w:rFonts w:ascii="Times New Roman" w:hAnsi="Times New Roman" w:cs="Times New Roman"/>
                      <w:sz w:val="24"/>
                      <w:szCs w:val="24"/>
                    </w:rPr>
                    <w:t>.</w:t>
                  </w:r>
                </w:p>
              </w:tc>
            </w:tr>
            <w:tr w:rsidR="0060140A" w:rsidRPr="0060140A" w14:paraId="35B25B6C" w14:textId="77777777" w:rsidTr="0060140A">
              <w:tc>
                <w:tcPr>
                  <w:tcW w:w="7572" w:type="dxa"/>
                </w:tcPr>
                <w:p w14:paraId="1848A36D" w14:textId="3F3C16F5" w:rsidR="0060140A" w:rsidRPr="0060140A"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Correo </w:t>
                  </w:r>
                  <w:r w:rsidR="00C54FFF">
                    <w:rPr>
                      <w:rFonts w:ascii="Times New Roman" w:hAnsi="Times New Roman" w:cs="Times New Roman"/>
                      <w:sz w:val="24"/>
                      <w:szCs w:val="24"/>
                    </w:rPr>
                    <w:t>Electrónico</w:t>
                  </w:r>
                </w:p>
              </w:tc>
            </w:tr>
            <w:tr w:rsidR="0060140A" w:rsidRPr="008F40E8" w14:paraId="7FA8DCE1" w14:textId="77777777" w:rsidTr="0060140A">
              <w:tc>
                <w:tcPr>
                  <w:tcW w:w="7572" w:type="dxa"/>
                </w:tcPr>
                <w:p w14:paraId="166A1B60" w14:textId="3064B19F" w:rsidR="0060140A" w:rsidRPr="00E56BC0" w:rsidRDefault="0060140A" w:rsidP="0060140A">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sidR="00E56BC0">
                    <w:rPr>
                      <w:rFonts w:ascii="Times New Roman" w:hAnsi="Times New Roman" w:cs="Times New Roman"/>
                      <w:sz w:val="24"/>
                      <w:szCs w:val="24"/>
                    </w:rPr>
                    <w:t xml:space="preserve">Se espera que el sistema </w:t>
                  </w:r>
                  <w:r w:rsidR="00C54FFF">
                    <w:rPr>
                      <w:rFonts w:ascii="Times New Roman" w:hAnsi="Times New Roman" w:cs="Times New Roman"/>
                      <w:sz w:val="24"/>
                      <w:szCs w:val="24"/>
                    </w:rPr>
                    <w:t>envíe</w:t>
                  </w:r>
                  <w:r w:rsidR="00E56BC0">
                    <w:rPr>
                      <w:rFonts w:ascii="Times New Roman" w:hAnsi="Times New Roman" w:cs="Times New Roman"/>
                      <w:sz w:val="24"/>
                      <w:szCs w:val="24"/>
                    </w:rPr>
                    <w:t xml:space="preserve"> un mensaje de error, a su vez las pruebas con los filtros aplicados sean realizadas de manera éxitos. (Anexo 2.c)</w:t>
                  </w:r>
                </w:p>
              </w:tc>
            </w:tr>
          </w:tbl>
          <w:p w14:paraId="75D554F7" w14:textId="77777777" w:rsidR="0060140A" w:rsidRDefault="0060140A" w:rsidP="005F03C8">
            <w:pPr>
              <w:ind w:right="40"/>
              <w:rPr>
                <w:rFonts w:ascii="Times New Roman" w:hAnsi="Times New Roman" w:cs="Times New Roman"/>
                <w:sz w:val="24"/>
                <w:szCs w:val="24"/>
              </w:rPr>
            </w:pPr>
          </w:p>
          <w:p w14:paraId="74364E7B" w14:textId="77777777" w:rsidR="0060140A" w:rsidRDefault="0060140A" w:rsidP="005F03C8">
            <w:pPr>
              <w:ind w:right="40"/>
              <w:rPr>
                <w:rFonts w:ascii="Times New Roman" w:hAnsi="Times New Roman" w:cs="Times New Roman"/>
                <w:sz w:val="24"/>
                <w:szCs w:val="24"/>
              </w:rPr>
            </w:pPr>
          </w:p>
        </w:tc>
      </w:tr>
      <w:tr w:rsidR="00146691" w14:paraId="7A61CC74" w14:textId="77777777" w:rsidTr="005F03C8">
        <w:tc>
          <w:tcPr>
            <w:tcW w:w="2688" w:type="dxa"/>
          </w:tcPr>
          <w:p w14:paraId="290FDFAA"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61043B3F" w14:textId="77777777" w:rsidR="00146691" w:rsidRDefault="00146691"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46691" w14:paraId="18037EED" w14:textId="77777777" w:rsidTr="005F03C8">
        <w:tc>
          <w:tcPr>
            <w:tcW w:w="2688" w:type="dxa"/>
          </w:tcPr>
          <w:p w14:paraId="14ED85EA" w14:textId="77777777" w:rsidR="00146691" w:rsidRPr="00D574E0" w:rsidRDefault="00146691"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7371A93" w14:textId="77777777" w:rsidR="00146691" w:rsidRDefault="00146691"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A24229D" w14:textId="77777777" w:rsidR="00146691" w:rsidRDefault="00146691" w:rsidP="0029413B">
      <w:pPr>
        <w:pStyle w:val="Parrafo"/>
        <w:ind w:firstLine="0"/>
      </w:pPr>
    </w:p>
    <w:p w14:paraId="1CA163C2" w14:textId="767CCA83" w:rsidR="0029413B" w:rsidRDefault="0029413B">
      <w:pPr>
        <w:rPr>
          <w:rFonts w:ascii="Times New Roman" w:hAnsi="Times New Roman"/>
          <w:sz w:val="24"/>
        </w:rPr>
      </w:pPr>
      <w:r>
        <w:br w:type="page"/>
      </w:r>
    </w:p>
    <w:p w14:paraId="5DAF8453" w14:textId="3546F9B2" w:rsidR="0029413B" w:rsidRDefault="0029413B" w:rsidP="0029413B">
      <w:pPr>
        <w:pStyle w:val="Cuadros"/>
      </w:pPr>
      <w:r>
        <w:lastRenderedPageBreak/>
        <w:t>Cuadro Nº3 Modulo Entrenadores, Sub – modulo: Registrar Entrenador</w:t>
      </w:r>
    </w:p>
    <w:tbl>
      <w:tblPr>
        <w:tblStyle w:val="Tablaconcuadrcula"/>
        <w:tblW w:w="10446" w:type="dxa"/>
        <w:tblInd w:w="322" w:type="dxa"/>
        <w:tblLook w:val="04A0" w:firstRow="1" w:lastRow="0" w:firstColumn="1" w:lastColumn="0" w:noHBand="0" w:noVBand="1"/>
      </w:tblPr>
      <w:tblGrid>
        <w:gridCol w:w="1780"/>
        <w:gridCol w:w="8666"/>
      </w:tblGrid>
      <w:tr w:rsidR="0029413B" w14:paraId="2770D737" w14:textId="77777777" w:rsidTr="005C22AA">
        <w:tc>
          <w:tcPr>
            <w:tcW w:w="2225" w:type="dxa"/>
          </w:tcPr>
          <w:p w14:paraId="31745A04"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221" w:type="dxa"/>
          </w:tcPr>
          <w:p w14:paraId="57AE1A94" w14:textId="77777777" w:rsidR="0029413B" w:rsidRDefault="0029413B" w:rsidP="005F03C8"/>
          <w:tbl>
            <w:tblPr>
              <w:tblStyle w:val="Tablaconcuadrcula"/>
              <w:tblW w:w="8440" w:type="dxa"/>
              <w:tblLook w:val="04A0" w:firstRow="1" w:lastRow="0" w:firstColumn="1" w:lastColumn="0" w:noHBand="0" w:noVBand="1"/>
            </w:tblPr>
            <w:tblGrid>
              <w:gridCol w:w="8440"/>
            </w:tblGrid>
            <w:tr w:rsidR="0029413B" w14:paraId="6FB80D65" w14:textId="77777777" w:rsidTr="005C22AA">
              <w:tc>
                <w:tcPr>
                  <w:tcW w:w="8440" w:type="dxa"/>
                  <w:shd w:val="clear" w:color="auto" w:fill="D9D9D9" w:themeFill="background1" w:themeFillShade="D9"/>
                </w:tcPr>
                <w:p w14:paraId="4D3E7269"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5FD50FB0" w14:textId="77777777" w:rsidTr="005C22AA">
              <w:tc>
                <w:tcPr>
                  <w:tcW w:w="8440" w:type="dxa"/>
                </w:tcPr>
                <w:p w14:paraId="02E6C113"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989A03C"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29413B" w14:paraId="0A38920F" w14:textId="77777777" w:rsidTr="005C22AA">
              <w:tc>
                <w:tcPr>
                  <w:tcW w:w="8440" w:type="dxa"/>
                  <w:shd w:val="clear" w:color="auto" w:fill="D9D9D9" w:themeFill="background1" w:themeFillShade="D9"/>
                </w:tcPr>
                <w:p w14:paraId="0BC7C761"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5EE74B78" w14:textId="77777777" w:rsidTr="005C22AA">
              <w:tc>
                <w:tcPr>
                  <w:tcW w:w="8440" w:type="dxa"/>
                </w:tcPr>
                <w:p w14:paraId="3747F74E"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del entrenador para ser registrados, y a su vez evaluar la respuesta</w:t>
                  </w:r>
                </w:p>
              </w:tc>
            </w:tr>
            <w:tr w:rsidR="0029413B" w14:paraId="4429D506" w14:textId="77777777" w:rsidTr="005C22AA">
              <w:tc>
                <w:tcPr>
                  <w:tcW w:w="8440" w:type="dxa"/>
                </w:tcPr>
                <w:p w14:paraId="6A471627" w14:textId="021D5F90"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cedula </w:t>
                  </w:r>
                  <w:r w:rsidR="005C22AA">
                    <w:rPr>
                      <w:rFonts w:ascii="Times New Roman" w:hAnsi="Times New Roman" w:cs="Times New Roman"/>
                      <w:sz w:val="24"/>
                      <w:szCs w:val="24"/>
                    </w:rPr>
                    <w:t>-</w:t>
                  </w:r>
                  <w:r>
                    <w:rPr>
                      <w:rFonts w:ascii="Times New Roman" w:hAnsi="Times New Roman" w:cs="Times New Roman"/>
                      <w:sz w:val="24"/>
                      <w:szCs w:val="24"/>
                    </w:rPr>
                    <w:t xml:space="preserve"> nombres </w:t>
                  </w:r>
                  <w:r w:rsidR="005C22AA">
                    <w:rPr>
                      <w:rFonts w:ascii="Times New Roman" w:hAnsi="Times New Roman" w:cs="Times New Roman"/>
                      <w:sz w:val="24"/>
                      <w:szCs w:val="24"/>
                    </w:rPr>
                    <w:t>-</w:t>
                  </w:r>
                  <w:r>
                    <w:rPr>
                      <w:rFonts w:ascii="Times New Roman" w:hAnsi="Times New Roman" w:cs="Times New Roman"/>
                      <w:sz w:val="24"/>
                      <w:szCs w:val="24"/>
                    </w:rPr>
                    <w:t xml:space="preserve"> apellidos </w:t>
                  </w:r>
                  <w:r w:rsidR="005C22AA">
                    <w:rPr>
                      <w:rFonts w:ascii="Times New Roman" w:hAnsi="Times New Roman" w:cs="Times New Roman"/>
                      <w:sz w:val="24"/>
                      <w:szCs w:val="24"/>
                    </w:rPr>
                    <w:t>-</w:t>
                  </w:r>
                  <w:r>
                    <w:rPr>
                      <w:rFonts w:ascii="Times New Roman" w:hAnsi="Times New Roman" w:cs="Times New Roman"/>
                      <w:sz w:val="24"/>
                      <w:szCs w:val="24"/>
                    </w:rPr>
                    <w:t xml:space="preserve"> genero </w:t>
                  </w:r>
                  <w:r w:rsidR="005C22AA">
                    <w:rPr>
                      <w:rFonts w:ascii="Times New Roman" w:hAnsi="Times New Roman" w:cs="Times New Roman"/>
                      <w:sz w:val="24"/>
                      <w:szCs w:val="24"/>
                    </w:rPr>
                    <w:t>-</w:t>
                  </w:r>
                  <w:r>
                    <w:rPr>
                      <w:rFonts w:ascii="Times New Roman" w:hAnsi="Times New Roman" w:cs="Times New Roman"/>
                      <w:sz w:val="24"/>
                      <w:szCs w:val="24"/>
                    </w:rPr>
                    <w:t xml:space="preserve"> estado civil </w:t>
                  </w:r>
                  <w:r w:rsidR="005C22AA">
                    <w:rPr>
                      <w:rFonts w:ascii="Times New Roman" w:hAnsi="Times New Roman" w:cs="Times New Roman"/>
                      <w:sz w:val="24"/>
                      <w:szCs w:val="24"/>
                    </w:rPr>
                    <w:t>-</w:t>
                  </w:r>
                  <w:r>
                    <w:rPr>
                      <w:rFonts w:ascii="Times New Roman" w:hAnsi="Times New Roman" w:cs="Times New Roman"/>
                      <w:sz w:val="24"/>
                      <w:szCs w:val="24"/>
                    </w:rPr>
                    <w:t xml:space="preserve"> Fecha de nacimiento </w:t>
                  </w:r>
                  <w:r w:rsidR="005C22AA">
                    <w:rPr>
                      <w:rFonts w:ascii="Times New Roman" w:hAnsi="Times New Roman" w:cs="Times New Roman"/>
                      <w:sz w:val="24"/>
                      <w:szCs w:val="24"/>
                    </w:rPr>
                    <w:t>-</w:t>
                  </w:r>
                  <w:r>
                    <w:rPr>
                      <w:rFonts w:ascii="Times New Roman" w:hAnsi="Times New Roman" w:cs="Times New Roman"/>
                      <w:sz w:val="24"/>
                      <w:szCs w:val="24"/>
                    </w:rPr>
                    <w:t xml:space="preserve"> lugar de nacimiento </w:t>
                  </w:r>
                  <w:r w:rsidR="005C22AA">
                    <w:rPr>
                      <w:rFonts w:ascii="Times New Roman" w:hAnsi="Times New Roman" w:cs="Times New Roman"/>
                      <w:sz w:val="24"/>
                      <w:szCs w:val="24"/>
                    </w:rPr>
                    <w:t>-</w:t>
                  </w:r>
                  <w:r>
                    <w:rPr>
                      <w:rFonts w:ascii="Times New Roman" w:hAnsi="Times New Roman" w:cs="Times New Roman"/>
                      <w:sz w:val="24"/>
                      <w:szCs w:val="24"/>
                    </w:rPr>
                    <w:t xml:space="preserve"> teléfono </w:t>
                  </w:r>
                  <w:r w:rsidR="005C22AA">
                    <w:rPr>
                      <w:rFonts w:ascii="Times New Roman" w:hAnsi="Times New Roman" w:cs="Times New Roman"/>
                      <w:sz w:val="24"/>
                      <w:szCs w:val="24"/>
                    </w:rPr>
                    <w:t>-</w:t>
                  </w:r>
                  <w:r>
                    <w:rPr>
                      <w:rFonts w:ascii="Times New Roman" w:hAnsi="Times New Roman" w:cs="Times New Roman"/>
                      <w:sz w:val="24"/>
                      <w:szCs w:val="24"/>
                    </w:rPr>
                    <w:t xml:space="preserve"> correo electrónico </w:t>
                  </w:r>
                  <w:r w:rsidR="005C22AA">
                    <w:rPr>
                      <w:rFonts w:ascii="Times New Roman" w:hAnsi="Times New Roman" w:cs="Times New Roman"/>
                      <w:sz w:val="24"/>
                      <w:szCs w:val="24"/>
                    </w:rPr>
                    <w:t>-</w:t>
                  </w:r>
                  <w:r>
                    <w:rPr>
                      <w:rFonts w:ascii="Times New Roman" w:hAnsi="Times New Roman" w:cs="Times New Roman"/>
                      <w:sz w:val="24"/>
                      <w:szCs w:val="24"/>
                    </w:rPr>
                    <w:t xml:space="preserve"> grado de instrucción </w:t>
                  </w:r>
                  <w:r w:rsidR="005C22AA">
                    <w:rPr>
                      <w:rFonts w:ascii="Times New Roman" w:hAnsi="Times New Roman" w:cs="Times New Roman"/>
                      <w:sz w:val="24"/>
                      <w:szCs w:val="24"/>
                    </w:rPr>
                    <w:t xml:space="preserve">- </w:t>
                  </w:r>
                  <w:r>
                    <w:rPr>
                      <w:rFonts w:ascii="Times New Roman" w:hAnsi="Times New Roman" w:cs="Times New Roman"/>
                      <w:sz w:val="24"/>
                      <w:szCs w:val="24"/>
                    </w:rPr>
                    <w:t>contraseña</w:t>
                  </w:r>
                </w:p>
              </w:tc>
            </w:tr>
            <w:tr w:rsidR="0029413B" w14:paraId="48DF8E6E" w14:textId="77777777" w:rsidTr="005C22AA">
              <w:tc>
                <w:tcPr>
                  <w:tcW w:w="8440" w:type="dxa"/>
                </w:tcPr>
                <w:p w14:paraId="13DE0E84"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los filtros aplicados (Anexo 3.a) sean correctos y las pruebas sean exitosa. (Anexo 3.b)</w:t>
                  </w:r>
                </w:p>
              </w:tc>
            </w:tr>
            <w:tr w:rsidR="0029413B" w14:paraId="07CD669E" w14:textId="77777777" w:rsidTr="005C22AA">
              <w:tc>
                <w:tcPr>
                  <w:tcW w:w="8440" w:type="dxa"/>
                  <w:shd w:val="clear" w:color="auto" w:fill="D9D9D9" w:themeFill="background1" w:themeFillShade="D9"/>
                </w:tcPr>
                <w:p w14:paraId="4367FFCE"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3DFBA4BE" w14:textId="77777777" w:rsidTr="005C22AA">
              <w:tc>
                <w:tcPr>
                  <w:tcW w:w="8440" w:type="dxa"/>
                </w:tcPr>
                <w:p w14:paraId="6DE67AA3"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29413B" w14:paraId="6ABC75AE" w14:textId="77777777" w:rsidTr="005C22AA">
              <w:tc>
                <w:tcPr>
                  <w:tcW w:w="8440" w:type="dxa"/>
                </w:tcPr>
                <w:p w14:paraId="79EBEBA8"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29413B" w14:paraId="7B6632A2" w14:textId="77777777" w:rsidTr="005C22AA">
              <w:tc>
                <w:tcPr>
                  <w:tcW w:w="8440" w:type="dxa"/>
                </w:tcPr>
                <w:p w14:paraId="5AFB728B"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3.c) sea evaluado y el resultado sea exitosos, y que la prueba culmine sin ningún inconveniente (Anexo 3.d).</w:t>
                  </w:r>
                </w:p>
              </w:tc>
            </w:tr>
            <w:tr w:rsidR="0029413B" w14:paraId="21AA5619" w14:textId="77777777" w:rsidTr="005C22AA">
              <w:tc>
                <w:tcPr>
                  <w:tcW w:w="8440" w:type="dxa"/>
                  <w:shd w:val="clear" w:color="auto" w:fill="D9D9D9" w:themeFill="background1" w:themeFillShade="D9"/>
                </w:tcPr>
                <w:p w14:paraId="1AB15F86"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3D067B51" w14:textId="77777777" w:rsidTr="005C22AA">
              <w:tc>
                <w:tcPr>
                  <w:tcW w:w="8440" w:type="dxa"/>
                </w:tcPr>
                <w:p w14:paraId="1EB5BC53"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29413B" w14:paraId="2153963B" w14:textId="77777777" w:rsidTr="005C22AA">
              <w:tc>
                <w:tcPr>
                  <w:tcW w:w="8440" w:type="dxa"/>
                </w:tcPr>
                <w:p w14:paraId="3CB5B0FC"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29413B" w14:paraId="702275B3" w14:textId="77777777" w:rsidTr="005C22AA">
              <w:tc>
                <w:tcPr>
                  <w:tcW w:w="8440" w:type="dxa"/>
                </w:tcPr>
                <w:p w14:paraId="1EB71161"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cuanto a las pruebas, utilizando los filtros necesarios (Anexo 3.e), se espera que la prueba sea exitosa. (Anexo 3.f).</w:t>
                  </w:r>
                </w:p>
              </w:tc>
            </w:tr>
          </w:tbl>
          <w:p w14:paraId="4F494D43" w14:textId="7400A343"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p w14:paraId="750A4E75" w14:textId="77777777" w:rsidR="005C22AA" w:rsidRDefault="005C22AA" w:rsidP="005F03C8">
            <w:pPr>
              <w:ind w:right="40"/>
              <w:rPr>
                <w:rFonts w:ascii="Times New Roman" w:hAnsi="Times New Roman" w:cs="Times New Roman"/>
                <w:sz w:val="24"/>
                <w:szCs w:val="24"/>
              </w:rPr>
            </w:pPr>
          </w:p>
        </w:tc>
      </w:tr>
      <w:tr w:rsidR="0029413B" w14:paraId="790512BF" w14:textId="77777777" w:rsidTr="005C22AA">
        <w:tc>
          <w:tcPr>
            <w:tcW w:w="2225" w:type="dxa"/>
          </w:tcPr>
          <w:p w14:paraId="2EFD246F"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221" w:type="dxa"/>
          </w:tcPr>
          <w:p w14:paraId="406B8CCB"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5F200B61" w14:textId="77777777" w:rsidTr="005C22AA">
        <w:tc>
          <w:tcPr>
            <w:tcW w:w="2225" w:type="dxa"/>
          </w:tcPr>
          <w:p w14:paraId="52AD22C5"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221" w:type="dxa"/>
          </w:tcPr>
          <w:p w14:paraId="571BC34B"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D0E6D27" w14:textId="1922CCF9" w:rsidR="0029413B" w:rsidRDefault="0029413B" w:rsidP="005D468E">
      <w:pPr>
        <w:pStyle w:val="Parrafo"/>
        <w:ind w:firstLine="0"/>
      </w:pPr>
      <w:r>
        <w:br w:type="page"/>
      </w:r>
    </w:p>
    <w:p w14:paraId="68F4E9D0" w14:textId="7EE5F881" w:rsidR="0029413B" w:rsidRDefault="0029413B" w:rsidP="0029413B">
      <w:pPr>
        <w:pStyle w:val="Parrafo"/>
        <w:ind w:firstLine="0"/>
      </w:pPr>
    </w:p>
    <w:p w14:paraId="11D98C3D" w14:textId="77777777" w:rsidR="0029413B" w:rsidRPr="0029413B" w:rsidRDefault="0029413B" w:rsidP="0029413B">
      <w:pPr>
        <w:pStyle w:val="Cuadros"/>
      </w:pPr>
      <w:r w:rsidRPr="0029413B">
        <w:t>Cuadro Nº4 Modulo Entrenadores, Sub – modulo: Consultar Entrenador</w:t>
      </w:r>
    </w:p>
    <w:tbl>
      <w:tblPr>
        <w:tblStyle w:val="Tablaconcuadrcula"/>
        <w:tblW w:w="0" w:type="auto"/>
        <w:tblInd w:w="322" w:type="dxa"/>
        <w:tblLook w:val="04A0" w:firstRow="1" w:lastRow="0" w:firstColumn="1" w:lastColumn="0" w:noHBand="0" w:noVBand="1"/>
      </w:tblPr>
      <w:tblGrid>
        <w:gridCol w:w="2640"/>
        <w:gridCol w:w="7801"/>
      </w:tblGrid>
      <w:tr w:rsidR="0029413B" w14:paraId="0B5423E3" w14:textId="77777777" w:rsidTr="005F03C8">
        <w:tc>
          <w:tcPr>
            <w:tcW w:w="2688" w:type="dxa"/>
          </w:tcPr>
          <w:p w14:paraId="61E5C1DF"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464B6D51" w14:textId="77777777" w:rsidR="0029413B" w:rsidRDefault="0029413B" w:rsidP="005F03C8"/>
          <w:tbl>
            <w:tblPr>
              <w:tblStyle w:val="Tablaconcuadrcula"/>
              <w:tblW w:w="0" w:type="auto"/>
              <w:tblLook w:val="04A0" w:firstRow="1" w:lastRow="0" w:firstColumn="1" w:lastColumn="0" w:noHBand="0" w:noVBand="1"/>
            </w:tblPr>
            <w:tblGrid>
              <w:gridCol w:w="7575"/>
            </w:tblGrid>
            <w:tr w:rsidR="0029413B" w14:paraId="59FD9C4F" w14:textId="77777777" w:rsidTr="005D468E">
              <w:tc>
                <w:tcPr>
                  <w:tcW w:w="7575" w:type="dxa"/>
                  <w:shd w:val="clear" w:color="auto" w:fill="D9D9D9" w:themeFill="background1" w:themeFillShade="D9"/>
                </w:tcPr>
                <w:p w14:paraId="56AD8614"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6E4BA082" w14:textId="77777777" w:rsidTr="005D468E">
              <w:tc>
                <w:tcPr>
                  <w:tcW w:w="7575" w:type="dxa"/>
                </w:tcPr>
                <w:p w14:paraId="716263E1"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69E9F21"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29413B" w14:paraId="14AFD3AD" w14:textId="77777777" w:rsidTr="005D468E">
              <w:tc>
                <w:tcPr>
                  <w:tcW w:w="7575" w:type="dxa"/>
                  <w:shd w:val="clear" w:color="auto" w:fill="D9D9D9" w:themeFill="background1" w:themeFillShade="D9"/>
                </w:tcPr>
                <w:p w14:paraId="66598E2A"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2FCE94A4" w14:textId="77777777" w:rsidTr="005D468E">
              <w:tc>
                <w:tcPr>
                  <w:tcW w:w="7575" w:type="dxa"/>
                </w:tcPr>
                <w:p w14:paraId="38585556" w14:textId="3253B6AF"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a </w:t>
                  </w:r>
                  <w:r w:rsidR="005D468E">
                    <w:rPr>
                      <w:rFonts w:ascii="Times New Roman" w:hAnsi="Times New Roman" w:cs="Times New Roman"/>
                      <w:sz w:val="24"/>
                      <w:szCs w:val="24"/>
                    </w:rPr>
                    <w:t>un entrenador registrado</w:t>
                  </w:r>
                  <w:r w:rsidR="00E8770D">
                    <w:rPr>
                      <w:rFonts w:ascii="Times New Roman" w:hAnsi="Times New Roman" w:cs="Times New Roman"/>
                      <w:sz w:val="24"/>
                      <w:szCs w:val="24"/>
                    </w:rPr>
                    <w:t>.</w:t>
                  </w:r>
                </w:p>
              </w:tc>
            </w:tr>
            <w:tr w:rsidR="0029413B" w14:paraId="7DC70E23" w14:textId="77777777" w:rsidTr="005D468E">
              <w:tc>
                <w:tcPr>
                  <w:tcW w:w="7575" w:type="dxa"/>
                </w:tcPr>
                <w:p w14:paraId="23292D99" w14:textId="77777777" w:rsidR="0029413B" w:rsidRPr="002E4F09"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29413B" w14:paraId="4B93D080" w14:textId="77777777" w:rsidTr="005D468E">
              <w:tc>
                <w:tcPr>
                  <w:tcW w:w="7575" w:type="dxa"/>
                </w:tcPr>
                <w:p w14:paraId="58764076"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4.a)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Anexo 4.b).</w:t>
                  </w:r>
                </w:p>
              </w:tc>
            </w:tr>
            <w:tr w:rsidR="0029413B" w14:paraId="5CB0C89D" w14:textId="77777777" w:rsidTr="005D468E">
              <w:tc>
                <w:tcPr>
                  <w:tcW w:w="7575" w:type="dxa"/>
                  <w:shd w:val="clear" w:color="auto" w:fill="D9D9D9" w:themeFill="background1" w:themeFillShade="D9"/>
                </w:tcPr>
                <w:p w14:paraId="00B28BFB"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6433874E" w14:textId="77777777" w:rsidTr="005D468E">
              <w:tc>
                <w:tcPr>
                  <w:tcW w:w="7575" w:type="dxa"/>
                </w:tcPr>
                <w:p w14:paraId="050D243A"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entrenador con datos inválidos.</w:t>
                  </w:r>
                </w:p>
              </w:tc>
            </w:tr>
            <w:tr w:rsidR="0029413B" w14:paraId="0AE10B43" w14:textId="77777777" w:rsidTr="005D468E">
              <w:tc>
                <w:tcPr>
                  <w:tcW w:w="7575" w:type="dxa"/>
                </w:tcPr>
                <w:p w14:paraId="27DAAB0E"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29413B" w14:paraId="351FC8B0" w14:textId="77777777" w:rsidTr="005D468E">
              <w:tc>
                <w:tcPr>
                  <w:tcW w:w="7575" w:type="dxa"/>
                </w:tcPr>
                <w:p w14:paraId="7679AE47"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4.c)</w:t>
                  </w:r>
                </w:p>
              </w:tc>
            </w:tr>
            <w:tr w:rsidR="0029413B" w14:paraId="2E7F6C59" w14:textId="77777777" w:rsidTr="005D468E">
              <w:tc>
                <w:tcPr>
                  <w:tcW w:w="7575" w:type="dxa"/>
                  <w:shd w:val="clear" w:color="auto" w:fill="D9D9D9" w:themeFill="background1" w:themeFillShade="D9"/>
                </w:tcPr>
                <w:p w14:paraId="1F62DB2F"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7C488AA4" w14:textId="77777777" w:rsidTr="005D468E">
              <w:tc>
                <w:tcPr>
                  <w:tcW w:w="7575" w:type="dxa"/>
                </w:tcPr>
                <w:p w14:paraId="696C56BD" w14:textId="19578FB4"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entrenador con datos no</w:t>
                  </w:r>
                  <w:r w:rsidR="00E56BC0">
                    <w:rPr>
                      <w:rFonts w:ascii="Times New Roman" w:hAnsi="Times New Roman" w:cs="Times New Roman"/>
                      <w:sz w:val="24"/>
                      <w:szCs w:val="24"/>
                    </w:rPr>
                    <w:t xml:space="preserve"> </w:t>
                  </w:r>
                  <w:r>
                    <w:rPr>
                      <w:rFonts w:ascii="Times New Roman" w:hAnsi="Times New Roman" w:cs="Times New Roman"/>
                      <w:sz w:val="24"/>
                      <w:szCs w:val="24"/>
                    </w:rPr>
                    <w:t>registrados.</w:t>
                  </w:r>
                </w:p>
              </w:tc>
            </w:tr>
            <w:tr w:rsidR="0029413B" w14:paraId="22D01E8C" w14:textId="77777777" w:rsidTr="005D468E">
              <w:tc>
                <w:tcPr>
                  <w:tcW w:w="7575" w:type="dxa"/>
                </w:tcPr>
                <w:p w14:paraId="05FBAAB2"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29413B" w14:paraId="541C1463" w14:textId="77777777" w:rsidTr="005D468E">
              <w:tc>
                <w:tcPr>
                  <w:tcW w:w="7575" w:type="dxa"/>
                </w:tcPr>
                <w:p w14:paraId="253096F6"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(Anexo 4.d),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4.e).</w:t>
                  </w:r>
                </w:p>
              </w:tc>
            </w:tr>
            <w:tr w:rsidR="0029413B" w14:paraId="42544860" w14:textId="77777777" w:rsidTr="005D468E">
              <w:tc>
                <w:tcPr>
                  <w:tcW w:w="7575" w:type="dxa"/>
                  <w:shd w:val="clear" w:color="auto" w:fill="D9D9D9" w:themeFill="background1" w:themeFillShade="D9"/>
                </w:tcPr>
                <w:p w14:paraId="5446FC92"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29413B" w14:paraId="06B3965A" w14:textId="77777777" w:rsidTr="005D468E">
              <w:tc>
                <w:tcPr>
                  <w:tcW w:w="7575" w:type="dxa"/>
                </w:tcPr>
                <w:p w14:paraId="366974D3" w14:textId="77777777" w:rsidR="0029413B" w:rsidRPr="001F31A5"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realizará una consulta general de los entrenadores registrados.</w:t>
                  </w:r>
                </w:p>
              </w:tc>
            </w:tr>
            <w:tr w:rsidR="0029413B" w14:paraId="18D786C6" w14:textId="77777777" w:rsidTr="005D468E">
              <w:tc>
                <w:tcPr>
                  <w:tcW w:w="7575" w:type="dxa"/>
                </w:tcPr>
                <w:p w14:paraId="329BAA0D" w14:textId="77777777" w:rsidR="0029413B" w:rsidRPr="001F31A5"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29413B" w14:paraId="5C28C74E" w14:textId="77777777" w:rsidTr="005D468E">
              <w:tc>
                <w:tcPr>
                  <w:tcW w:w="7575" w:type="dxa"/>
                </w:tcPr>
                <w:p w14:paraId="1F5A0970" w14:textId="77777777" w:rsidR="0029413B" w:rsidRPr="00B405D1"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Se</w:t>
                  </w:r>
                  <w:proofErr w:type="gramEnd"/>
                  <w:r>
                    <w:rPr>
                      <w:rFonts w:ascii="Times New Roman" w:hAnsi="Times New Roman" w:cs="Times New Roman"/>
                      <w:bCs/>
                      <w:sz w:val="24"/>
                      <w:szCs w:val="24"/>
                    </w:rPr>
                    <w:t xml:space="preserve"> espera los datos de los entrenadores, por parte del sistema, en cambio las pruebas con los filtros añadidos deberían ser exitosas. (Anexo 4.f)</w:t>
                  </w:r>
                </w:p>
              </w:tc>
            </w:tr>
          </w:tbl>
          <w:p w14:paraId="10BA0136" w14:textId="45AECCF8" w:rsidR="0029413B" w:rsidRDefault="0029413B" w:rsidP="005F03C8">
            <w:pPr>
              <w:ind w:right="40"/>
              <w:rPr>
                <w:rFonts w:ascii="Times New Roman" w:hAnsi="Times New Roman" w:cs="Times New Roman"/>
                <w:sz w:val="24"/>
                <w:szCs w:val="24"/>
              </w:rPr>
            </w:pPr>
          </w:p>
          <w:p w14:paraId="2372EF54" w14:textId="77777777" w:rsidR="005D468E" w:rsidRDefault="005D468E" w:rsidP="005F03C8">
            <w:pPr>
              <w:ind w:right="40"/>
              <w:rPr>
                <w:rFonts w:ascii="Times New Roman" w:hAnsi="Times New Roman" w:cs="Times New Roman"/>
                <w:sz w:val="24"/>
                <w:szCs w:val="24"/>
              </w:rPr>
            </w:pPr>
          </w:p>
        </w:tc>
      </w:tr>
      <w:tr w:rsidR="0029413B" w14:paraId="423F0F37" w14:textId="77777777" w:rsidTr="005F03C8">
        <w:tc>
          <w:tcPr>
            <w:tcW w:w="2688" w:type="dxa"/>
          </w:tcPr>
          <w:p w14:paraId="35F1820C"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0D16E43F"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52034B42" w14:textId="77777777" w:rsidTr="005F03C8">
        <w:tc>
          <w:tcPr>
            <w:tcW w:w="2688" w:type="dxa"/>
          </w:tcPr>
          <w:p w14:paraId="08379204"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56E95F8B"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E9A1BEF" w14:textId="77777777" w:rsidR="0029413B" w:rsidRDefault="0029413B" w:rsidP="0029413B">
      <w:pPr>
        <w:pStyle w:val="Parrafo"/>
        <w:ind w:firstLine="0"/>
      </w:pPr>
    </w:p>
    <w:p w14:paraId="35E76CFA" w14:textId="77777777" w:rsidR="0029413B" w:rsidRDefault="0029413B">
      <w:pPr>
        <w:rPr>
          <w:rFonts w:ascii="Times New Roman" w:hAnsi="Times New Roman"/>
          <w:sz w:val="24"/>
        </w:rPr>
      </w:pPr>
      <w:r>
        <w:br w:type="page"/>
      </w:r>
    </w:p>
    <w:p w14:paraId="4E2D1E41" w14:textId="36B2E698" w:rsidR="0029413B" w:rsidRDefault="0029413B" w:rsidP="0029413B">
      <w:pPr>
        <w:pStyle w:val="Parrafo"/>
        <w:ind w:firstLine="0"/>
      </w:pPr>
    </w:p>
    <w:p w14:paraId="5F7F8B10" w14:textId="77777777" w:rsidR="0029413B" w:rsidRDefault="0029413B" w:rsidP="0029413B">
      <w:pPr>
        <w:pStyle w:val="Cuadros"/>
      </w:pPr>
      <w:r>
        <w:t>Cuadro Nº5 Modulo Entrenadores, Sub – modulo: Modificar Entrenador</w:t>
      </w:r>
    </w:p>
    <w:tbl>
      <w:tblPr>
        <w:tblStyle w:val="Tablaconcuadrcula"/>
        <w:tblW w:w="0" w:type="auto"/>
        <w:tblInd w:w="322" w:type="dxa"/>
        <w:tblLook w:val="04A0" w:firstRow="1" w:lastRow="0" w:firstColumn="1" w:lastColumn="0" w:noHBand="0" w:noVBand="1"/>
      </w:tblPr>
      <w:tblGrid>
        <w:gridCol w:w="2640"/>
        <w:gridCol w:w="7801"/>
      </w:tblGrid>
      <w:tr w:rsidR="0029413B" w14:paraId="67FFA695" w14:textId="77777777" w:rsidTr="005F03C8">
        <w:tc>
          <w:tcPr>
            <w:tcW w:w="2688" w:type="dxa"/>
          </w:tcPr>
          <w:p w14:paraId="3B06DDBF"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1175C8AC" w14:textId="77777777" w:rsidR="0029413B" w:rsidRDefault="0029413B" w:rsidP="005F03C8"/>
          <w:tbl>
            <w:tblPr>
              <w:tblStyle w:val="Tablaconcuadrcula"/>
              <w:tblW w:w="0" w:type="auto"/>
              <w:tblLook w:val="04A0" w:firstRow="1" w:lastRow="0" w:firstColumn="1" w:lastColumn="0" w:noHBand="0" w:noVBand="1"/>
            </w:tblPr>
            <w:tblGrid>
              <w:gridCol w:w="7575"/>
            </w:tblGrid>
            <w:tr w:rsidR="0029413B" w14:paraId="129C7103" w14:textId="77777777" w:rsidTr="005F03C8">
              <w:tc>
                <w:tcPr>
                  <w:tcW w:w="7879" w:type="dxa"/>
                  <w:shd w:val="clear" w:color="auto" w:fill="D9D9D9" w:themeFill="background1" w:themeFillShade="D9"/>
                </w:tcPr>
                <w:p w14:paraId="6EA0319E"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0010408C" w14:textId="77777777" w:rsidTr="005F03C8">
              <w:tc>
                <w:tcPr>
                  <w:tcW w:w="7879" w:type="dxa"/>
                </w:tcPr>
                <w:p w14:paraId="16A84840"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0E86FA7"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29413B" w14:paraId="446DF0EC" w14:textId="77777777" w:rsidTr="005F03C8">
              <w:tc>
                <w:tcPr>
                  <w:tcW w:w="7879" w:type="dxa"/>
                  <w:shd w:val="clear" w:color="auto" w:fill="D9D9D9" w:themeFill="background1" w:themeFillShade="D9"/>
                </w:tcPr>
                <w:p w14:paraId="0A88FD66"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16E5EC73" w14:textId="77777777" w:rsidTr="005F03C8">
              <w:tc>
                <w:tcPr>
                  <w:tcW w:w="7879" w:type="dxa"/>
                </w:tcPr>
                <w:p w14:paraId="48C05E13"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un arreglo de datos con la cedula de un entrenador ya registrado, y verificar si la modificación de los otros datos es correcta y validada.</w:t>
                  </w:r>
                </w:p>
              </w:tc>
            </w:tr>
            <w:tr w:rsidR="0029413B" w14:paraId="3768C94C" w14:textId="77777777" w:rsidTr="005F03C8">
              <w:tc>
                <w:tcPr>
                  <w:tcW w:w="7879" w:type="dxa"/>
                </w:tcPr>
                <w:p w14:paraId="0DACC0B0" w14:textId="77777777" w:rsidR="0029413B" w:rsidRPr="002E4F09"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cedula – nombres – apellidos – </w:t>
                  </w:r>
                  <w:proofErr w:type="gramStart"/>
                  <w:r>
                    <w:rPr>
                      <w:rFonts w:ascii="Times New Roman" w:hAnsi="Times New Roman" w:cs="Times New Roman"/>
                      <w:sz w:val="24"/>
                      <w:szCs w:val="24"/>
                    </w:rPr>
                    <w:t>genero</w:t>
                  </w:r>
                  <w:proofErr w:type="gramEnd"/>
                  <w:r>
                    <w:rPr>
                      <w:rFonts w:ascii="Times New Roman" w:hAnsi="Times New Roman" w:cs="Times New Roman"/>
                      <w:sz w:val="24"/>
                      <w:szCs w:val="24"/>
                    </w:rPr>
                    <w:t xml:space="preserve"> – estado civil – Fecha de nacimiento – lugar de nacimiento – teléfono – correo electrónico – grado de instrucción – contraseña.</w:t>
                  </w:r>
                </w:p>
              </w:tc>
            </w:tr>
            <w:tr w:rsidR="0029413B" w14:paraId="622BF5DC" w14:textId="77777777" w:rsidTr="005F03C8">
              <w:tc>
                <w:tcPr>
                  <w:tcW w:w="7879" w:type="dxa"/>
                </w:tcPr>
                <w:p w14:paraId="49FF4CA3"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los cambios con éxito, y las pruebas sean satisfactorias. (Anexo 5.a)</w:t>
                  </w:r>
                </w:p>
              </w:tc>
            </w:tr>
            <w:tr w:rsidR="0029413B" w14:paraId="1D66FB6D" w14:textId="77777777" w:rsidTr="005F03C8">
              <w:tc>
                <w:tcPr>
                  <w:tcW w:w="7879" w:type="dxa"/>
                  <w:shd w:val="clear" w:color="auto" w:fill="D9D9D9" w:themeFill="background1" w:themeFillShade="D9"/>
                </w:tcPr>
                <w:p w14:paraId="4B83E14C"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26F678BF" w14:textId="77777777" w:rsidTr="005F03C8">
              <w:tc>
                <w:tcPr>
                  <w:tcW w:w="7879" w:type="dxa"/>
                </w:tcPr>
                <w:p w14:paraId="12C83DC5"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realizar un arreglos de datos con la cedula de un entrenador no registrado.</w:t>
                  </w:r>
                </w:p>
              </w:tc>
            </w:tr>
            <w:tr w:rsidR="0029413B" w14:paraId="3635FB62" w14:textId="77777777" w:rsidTr="005F03C8">
              <w:tc>
                <w:tcPr>
                  <w:tcW w:w="7879" w:type="dxa"/>
                </w:tcPr>
                <w:p w14:paraId="58830A7B" w14:textId="77777777" w:rsidR="0029413B" w:rsidRPr="001514F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 – nombres – apellidos – </w:t>
                  </w:r>
                  <w:proofErr w:type="gramStart"/>
                  <w:r>
                    <w:rPr>
                      <w:rFonts w:ascii="Times New Roman" w:hAnsi="Times New Roman" w:cs="Times New Roman"/>
                      <w:sz w:val="24"/>
                      <w:szCs w:val="24"/>
                    </w:rPr>
                    <w:t>genero</w:t>
                  </w:r>
                  <w:proofErr w:type="gramEnd"/>
                  <w:r>
                    <w:rPr>
                      <w:rFonts w:ascii="Times New Roman" w:hAnsi="Times New Roman" w:cs="Times New Roman"/>
                      <w:sz w:val="24"/>
                      <w:szCs w:val="24"/>
                    </w:rPr>
                    <w:t xml:space="preserve"> – estado civil – Fecha de nacimiento – lugar de nacimiento – teléfono – correo electrónico – grado de instrucción – contraseña.</w:t>
                  </w:r>
                </w:p>
              </w:tc>
            </w:tr>
            <w:tr w:rsidR="0029413B" w14:paraId="382BAF7C" w14:textId="77777777" w:rsidTr="005F03C8">
              <w:tc>
                <w:tcPr>
                  <w:tcW w:w="7879" w:type="dxa"/>
                </w:tcPr>
                <w:p w14:paraId="4FF9AB41"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5.b)</w:t>
                  </w:r>
                </w:p>
              </w:tc>
            </w:tr>
            <w:tr w:rsidR="0029413B" w14:paraId="0AD1FA20" w14:textId="77777777" w:rsidTr="005F03C8">
              <w:tc>
                <w:tcPr>
                  <w:tcW w:w="7879" w:type="dxa"/>
                  <w:shd w:val="clear" w:color="auto" w:fill="D9D9D9" w:themeFill="background1" w:themeFillShade="D9"/>
                </w:tcPr>
                <w:p w14:paraId="7EF7FDD6"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127EB216" w14:textId="77777777" w:rsidTr="005F03C8">
              <w:tc>
                <w:tcPr>
                  <w:tcW w:w="7879" w:type="dxa"/>
                </w:tcPr>
                <w:p w14:paraId="34754902"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 arreglo de datos con la cedula de un entrenador previamente registrado, con los datos a modificar no válidos.</w:t>
                  </w:r>
                </w:p>
              </w:tc>
            </w:tr>
            <w:tr w:rsidR="0029413B" w14:paraId="30104B36" w14:textId="77777777" w:rsidTr="005F03C8">
              <w:tc>
                <w:tcPr>
                  <w:tcW w:w="7879" w:type="dxa"/>
                </w:tcPr>
                <w:p w14:paraId="2182C019"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cedula – nombres – apellidos – </w:t>
                  </w:r>
                  <w:proofErr w:type="gramStart"/>
                  <w:r>
                    <w:rPr>
                      <w:rFonts w:ascii="Times New Roman" w:hAnsi="Times New Roman" w:cs="Times New Roman"/>
                      <w:sz w:val="24"/>
                      <w:szCs w:val="24"/>
                    </w:rPr>
                    <w:t>genero</w:t>
                  </w:r>
                  <w:proofErr w:type="gramEnd"/>
                  <w:r>
                    <w:rPr>
                      <w:rFonts w:ascii="Times New Roman" w:hAnsi="Times New Roman" w:cs="Times New Roman"/>
                      <w:sz w:val="24"/>
                      <w:szCs w:val="24"/>
                    </w:rPr>
                    <w:t xml:space="preserve"> – estado civil – Fecha de nacimiento – lugar de nacimiento – teléfono – correo electrónico – grado de instrucción – contraseña.</w:t>
                  </w:r>
                </w:p>
              </w:tc>
            </w:tr>
            <w:tr w:rsidR="0029413B" w14:paraId="440EE82E" w14:textId="77777777" w:rsidTr="005F03C8">
              <w:tc>
                <w:tcPr>
                  <w:tcW w:w="7879" w:type="dxa"/>
                </w:tcPr>
                <w:p w14:paraId="7C221F12"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5.c).</w:t>
                  </w:r>
                </w:p>
              </w:tc>
            </w:tr>
          </w:tbl>
          <w:p w14:paraId="0AEE0342"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29413B" w14:paraId="7DC55E92" w14:textId="77777777" w:rsidTr="005F03C8">
        <w:tc>
          <w:tcPr>
            <w:tcW w:w="2688" w:type="dxa"/>
          </w:tcPr>
          <w:p w14:paraId="55A69764"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730ABB6E"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1693CB1F" w14:textId="77777777" w:rsidTr="005F03C8">
        <w:tc>
          <w:tcPr>
            <w:tcW w:w="2688" w:type="dxa"/>
          </w:tcPr>
          <w:p w14:paraId="17CA11BC"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3E17152A"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06B8BD5" w14:textId="77777777" w:rsidR="0029413B" w:rsidRDefault="0029413B" w:rsidP="0029413B">
      <w:pPr>
        <w:pStyle w:val="Parrafo"/>
        <w:ind w:firstLine="0"/>
      </w:pPr>
    </w:p>
    <w:p w14:paraId="19EBD778" w14:textId="77777777" w:rsidR="0029413B" w:rsidRDefault="0029413B">
      <w:pPr>
        <w:rPr>
          <w:rFonts w:ascii="Times New Roman" w:hAnsi="Times New Roman"/>
          <w:sz w:val="24"/>
        </w:rPr>
      </w:pPr>
      <w:r>
        <w:br w:type="page"/>
      </w:r>
    </w:p>
    <w:p w14:paraId="76C4EF0F" w14:textId="7463E0C5" w:rsidR="0029413B" w:rsidRDefault="0029413B" w:rsidP="0029413B">
      <w:pPr>
        <w:pStyle w:val="Parrafo"/>
        <w:ind w:firstLine="0"/>
      </w:pPr>
    </w:p>
    <w:p w14:paraId="05F9C2EA" w14:textId="77777777" w:rsidR="0029413B" w:rsidRDefault="0029413B" w:rsidP="0029413B">
      <w:pPr>
        <w:pStyle w:val="Cuadros"/>
      </w:pPr>
      <w:r>
        <w:t>Cuadro Nº6 Modulo Entrenadores, Sub – modulo: Eliminar Entrenador</w:t>
      </w:r>
    </w:p>
    <w:tbl>
      <w:tblPr>
        <w:tblStyle w:val="Tablaconcuadrcula"/>
        <w:tblW w:w="0" w:type="auto"/>
        <w:tblInd w:w="322" w:type="dxa"/>
        <w:tblLook w:val="04A0" w:firstRow="1" w:lastRow="0" w:firstColumn="1" w:lastColumn="0" w:noHBand="0" w:noVBand="1"/>
      </w:tblPr>
      <w:tblGrid>
        <w:gridCol w:w="2640"/>
        <w:gridCol w:w="7801"/>
      </w:tblGrid>
      <w:tr w:rsidR="0029413B" w14:paraId="0068D69C" w14:textId="77777777" w:rsidTr="005F03C8">
        <w:tc>
          <w:tcPr>
            <w:tcW w:w="2688" w:type="dxa"/>
          </w:tcPr>
          <w:p w14:paraId="59B74CB8"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68071425" w14:textId="77777777" w:rsidR="0029413B" w:rsidRDefault="0029413B" w:rsidP="005F03C8"/>
          <w:tbl>
            <w:tblPr>
              <w:tblStyle w:val="Tablaconcuadrcula"/>
              <w:tblW w:w="0" w:type="auto"/>
              <w:tblLook w:val="04A0" w:firstRow="1" w:lastRow="0" w:firstColumn="1" w:lastColumn="0" w:noHBand="0" w:noVBand="1"/>
            </w:tblPr>
            <w:tblGrid>
              <w:gridCol w:w="7575"/>
            </w:tblGrid>
            <w:tr w:rsidR="0029413B" w14:paraId="0269DA8D" w14:textId="77777777" w:rsidTr="005F03C8">
              <w:tc>
                <w:tcPr>
                  <w:tcW w:w="7879" w:type="dxa"/>
                  <w:shd w:val="clear" w:color="auto" w:fill="D9D9D9" w:themeFill="background1" w:themeFillShade="D9"/>
                </w:tcPr>
                <w:p w14:paraId="729CBF75"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4DDC6A7C" w14:textId="77777777" w:rsidTr="005F03C8">
              <w:tc>
                <w:tcPr>
                  <w:tcW w:w="7879" w:type="dxa"/>
                </w:tcPr>
                <w:p w14:paraId="31F20E31"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2E1745C5"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29413B" w14:paraId="14C2E92C" w14:textId="77777777" w:rsidTr="005F03C8">
              <w:tc>
                <w:tcPr>
                  <w:tcW w:w="7879" w:type="dxa"/>
                  <w:shd w:val="clear" w:color="auto" w:fill="D9D9D9" w:themeFill="background1" w:themeFillShade="D9"/>
                </w:tcPr>
                <w:p w14:paraId="1BEE01AC"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57E37574" w14:textId="77777777" w:rsidTr="005F03C8">
              <w:tc>
                <w:tcPr>
                  <w:tcW w:w="7879" w:type="dxa"/>
                </w:tcPr>
                <w:p w14:paraId="1477ED9E" w14:textId="77777777" w:rsidR="0029413B" w:rsidRPr="00697F7B"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procede a eliminar un entrenador previamente registrado con su cedula.</w:t>
                  </w:r>
                </w:p>
              </w:tc>
            </w:tr>
            <w:tr w:rsidR="0029413B" w14:paraId="2C4F3634" w14:textId="77777777" w:rsidTr="005F03C8">
              <w:tc>
                <w:tcPr>
                  <w:tcW w:w="7879" w:type="dxa"/>
                </w:tcPr>
                <w:p w14:paraId="4C1DBFAD" w14:textId="77777777" w:rsidR="0029413B" w:rsidRPr="002E4F09"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29413B" w14:paraId="0C024BCE" w14:textId="77777777" w:rsidTr="005F03C8">
              <w:tc>
                <w:tcPr>
                  <w:tcW w:w="7879" w:type="dxa"/>
                </w:tcPr>
                <w:p w14:paraId="75DF2102"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la eliminación con éxito, y las pruebas sean satisfactorias. (Anexo 6.a)</w:t>
                  </w:r>
                </w:p>
              </w:tc>
            </w:tr>
            <w:tr w:rsidR="0029413B" w14:paraId="07A7A603" w14:textId="77777777" w:rsidTr="005F03C8">
              <w:tc>
                <w:tcPr>
                  <w:tcW w:w="7879" w:type="dxa"/>
                  <w:shd w:val="clear" w:color="auto" w:fill="D9D9D9" w:themeFill="background1" w:themeFillShade="D9"/>
                </w:tcPr>
                <w:p w14:paraId="4F22DDE6"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0466743B" w14:textId="77777777" w:rsidTr="005F03C8">
              <w:tc>
                <w:tcPr>
                  <w:tcW w:w="7879" w:type="dxa"/>
                </w:tcPr>
                <w:p w14:paraId="45987251"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eliminar un entrenador no registrado.</w:t>
                  </w:r>
                </w:p>
              </w:tc>
            </w:tr>
            <w:tr w:rsidR="0029413B" w14:paraId="49CA6459" w14:textId="77777777" w:rsidTr="005F03C8">
              <w:tc>
                <w:tcPr>
                  <w:tcW w:w="7879" w:type="dxa"/>
                </w:tcPr>
                <w:p w14:paraId="6985B700" w14:textId="77777777" w:rsidR="0029413B" w:rsidRPr="001514F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w:t>
                  </w:r>
                </w:p>
              </w:tc>
            </w:tr>
            <w:tr w:rsidR="0029413B" w14:paraId="50AC840D" w14:textId="77777777" w:rsidTr="005F03C8">
              <w:tc>
                <w:tcPr>
                  <w:tcW w:w="7879" w:type="dxa"/>
                </w:tcPr>
                <w:p w14:paraId="74789301"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6.b)</w:t>
                  </w:r>
                </w:p>
              </w:tc>
            </w:tr>
            <w:tr w:rsidR="0029413B" w14:paraId="5114389B" w14:textId="77777777" w:rsidTr="005F03C8">
              <w:tc>
                <w:tcPr>
                  <w:tcW w:w="7879" w:type="dxa"/>
                  <w:shd w:val="clear" w:color="auto" w:fill="D9D9D9" w:themeFill="background1" w:themeFillShade="D9"/>
                </w:tcPr>
                <w:p w14:paraId="0552B5C7"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32FE6137" w14:textId="77777777" w:rsidTr="005F03C8">
              <w:tc>
                <w:tcPr>
                  <w:tcW w:w="7879" w:type="dxa"/>
                </w:tcPr>
                <w:p w14:paraId="0FCC7DAF"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a un entrenador previamente registrado, con el dato del </w:t>
                  </w:r>
                  <w:proofErr w:type="gramStart"/>
                  <w:r>
                    <w:rPr>
                      <w:rFonts w:ascii="Times New Roman" w:hAnsi="Times New Roman" w:cs="Times New Roman"/>
                      <w:sz w:val="24"/>
                      <w:szCs w:val="24"/>
                    </w:rPr>
                    <w:t>campo ”</w:t>
                  </w:r>
                  <w:proofErr w:type="gramEnd"/>
                  <w:r>
                    <w:rPr>
                      <w:rFonts w:ascii="Times New Roman" w:hAnsi="Times New Roman" w:cs="Times New Roman"/>
                      <w:sz w:val="24"/>
                      <w:szCs w:val="24"/>
                    </w:rPr>
                    <w:t>cedula” invalido.</w:t>
                  </w:r>
                </w:p>
              </w:tc>
            </w:tr>
            <w:tr w:rsidR="0029413B" w14:paraId="48BC57CA" w14:textId="77777777" w:rsidTr="005F03C8">
              <w:tc>
                <w:tcPr>
                  <w:tcW w:w="7879" w:type="dxa"/>
                </w:tcPr>
                <w:p w14:paraId="63E44F20"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29413B" w14:paraId="7255244A" w14:textId="77777777" w:rsidTr="005F03C8">
              <w:tc>
                <w:tcPr>
                  <w:tcW w:w="7879" w:type="dxa"/>
                </w:tcPr>
                <w:p w14:paraId="7C80C010"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6.c).</w:t>
                  </w:r>
                </w:p>
              </w:tc>
            </w:tr>
          </w:tbl>
          <w:p w14:paraId="475E1C19"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29413B" w14:paraId="1AEF7274" w14:textId="77777777" w:rsidTr="005F03C8">
        <w:tc>
          <w:tcPr>
            <w:tcW w:w="2688" w:type="dxa"/>
          </w:tcPr>
          <w:p w14:paraId="50FDC4E2"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3277045F"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25074ED4" w14:textId="77777777" w:rsidTr="005F03C8">
        <w:tc>
          <w:tcPr>
            <w:tcW w:w="2688" w:type="dxa"/>
          </w:tcPr>
          <w:p w14:paraId="6F06799F"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6674AC6A"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6F013E04" w14:textId="77777777" w:rsidR="0029413B" w:rsidRDefault="0029413B" w:rsidP="0029413B">
      <w:pPr>
        <w:pStyle w:val="Parrafo"/>
        <w:ind w:firstLine="0"/>
      </w:pPr>
    </w:p>
    <w:p w14:paraId="07108762" w14:textId="77777777" w:rsidR="0029413B" w:rsidRDefault="0029413B">
      <w:pPr>
        <w:rPr>
          <w:rFonts w:ascii="Times New Roman" w:hAnsi="Times New Roman"/>
          <w:sz w:val="24"/>
        </w:rPr>
      </w:pPr>
      <w:r>
        <w:br w:type="page"/>
      </w:r>
    </w:p>
    <w:p w14:paraId="2E556D5B" w14:textId="084526F8" w:rsidR="0029413B" w:rsidRDefault="0029413B" w:rsidP="0029413B">
      <w:pPr>
        <w:pStyle w:val="Parrafo"/>
        <w:ind w:firstLine="0"/>
      </w:pPr>
    </w:p>
    <w:p w14:paraId="5A2A6FEA" w14:textId="77777777" w:rsidR="0029413B" w:rsidRDefault="0029413B" w:rsidP="0029413B">
      <w:pPr>
        <w:pStyle w:val="Cuadros"/>
      </w:pPr>
      <w:r>
        <w:t>Cuadro Nº7 Modulo Atleta, Sub – modulo: Registrar Atleta</w:t>
      </w:r>
    </w:p>
    <w:tbl>
      <w:tblPr>
        <w:tblStyle w:val="Tablaconcuadrcula"/>
        <w:tblW w:w="0" w:type="auto"/>
        <w:tblInd w:w="322" w:type="dxa"/>
        <w:tblLook w:val="04A0" w:firstRow="1" w:lastRow="0" w:firstColumn="1" w:lastColumn="0" w:noHBand="0" w:noVBand="1"/>
      </w:tblPr>
      <w:tblGrid>
        <w:gridCol w:w="2640"/>
        <w:gridCol w:w="7801"/>
      </w:tblGrid>
      <w:tr w:rsidR="0029413B" w14:paraId="2BBA9D97" w14:textId="77777777" w:rsidTr="005F03C8">
        <w:tc>
          <w:tcPr>
            <w:tcW w:w="2688" w:type="dxa"/>
          </w:tcPr>
          <w:p w14:paraId="29143A1A"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0805C5F9" w14:textId="77777777" w:rsidR="0029413B" w:rsidRDefault="0029413B" w:rsidP="005F03C8"/>
          <w:tbl>
            <w:tblPr>
              <w:tblStyle w:val="Tablaconcuadrcula"/>
              <w:tblW w:w="0" w:type="auto"/>
              <w:tblLook w:val="04A0" w:firstRow="1" w:lastRow="0" w:firstColumn="1" w:lastColumn="0" w:noHBand="0" w:noVBand="1"/>
            </w:tblPr>
            <w:tblGrid>
              <w:gridCol w:w="7575"/>
            </w:tblGrid>
            <w:tr w:rsidR="0029413B" w14:paraId="74D74EB2" w14:textId="77777777" w:rsidTr="00B063CE">
              <w:tc>
                <w:tcPr>
                  <w:tcW w:w="7575" w:type="dxa"/>
                  <w:shd w:val="clear" w:color="auto" w:fill="D9D9D9" w:themeFill="background1" w:themeFillShade="D9"/>
                </w:tcPr>
                <w:p w14:paraId="6088A2B8"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24BFBA97" w14:textId="77777777" w:rsidTr="00B063CE">
              <w:tc>
                <w:tcPr>
                  <w:tcW w:w="7575" w:type="dxa"/>
                </w:tcPr>
                <w:p w14:paraId="02F30B6A"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410981A7"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29413B" w14:paraId="63FFA881" w14:textId="77777777" w:rsidTr="00B063CE">
              <w:tc>
                <w:tcPr>
                  <w:tcW w:w="7575" w:type="dxa"/>
                  <w:shd w:val="clear" w:color="auto" w:fill="D9D9D9" w:themeFill="background1" w:themeFillShade="D9"/>
                </w:tcPr>
                <w:p w14:paraId="6A65F1F1"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5960B2B0" w14:textId="77777777" w:rsidTr="00B063CE">
              <w:tc>
                <w:tcPr>
                  <w:tcW w:w="7575" w:type="dxa"/>
                </w:tcPr>
                <w:p w14:paraId="61F043AA"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del Atleta para ser registrados, y a su vez evaluar la respuesta</w:t>
                  </w:r>
                </w:p>
              </w:tc>
            </w:tr>
            <w:tr w:rsidR="0029413B" w14:paraId="2B892032" w14:textId="77777777" w:rsidTr="00B063CE">
              <w:tc>
                <w:tcPr>
                  <w:tcW w:w="7575" w:type="dxa"/>
                </w:tcPr>
                <w:p w14:paraId="6DB3F349"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 – nombres – apellidos – genero – peso – altura – Fecha de nacimiento – lugar de nacimiento – teléfono – correo electrónico – tipo de atleta – entrenador asignado - contraseña.</w:t>
                  </w:r>
                </w:p>
              </w:tc>
            </w:tr>
            <w:tr w:rsidR="0029413B" w14:paraId="4060E055" w14:textId="77777777" w:rsidTr="00B063CE">
              <w:tc>
                <w:tcPr>
                  <w:tcW w:w="7575" w:type="dxa"/>
                </w:tcPr>
                <w:p w14:paraId="46A4EE90"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los filtros aplicados (Anexo 7.a) sean correctos y las pruebas sean exitosa. (Anexo 7.b)</w:t>
                  </w:r>
                </w:p>
              </w:tc>
            </w:tr>
            <w:tr w:rsidR="0029413B" w14:paraId="6E6A6212" w14:textId="77777777" w:rsidTr="00B063CE">
              <w:tc>
                <w:tcPr>
                  <w:tcW w:w="7575" w:type="dxa"/>
                  <w:shd w:val="clear" w:color="auto" w:fill="D9D9D9" w:themeFill="background1" w:themeFillShade="D9"/>
                </w:tcPr>
                <w:p w14:paraId="5F8AE46F"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198F5BCC" w14:textId="77777777" w:rsidTr="00B063CE">
              <w:tc>
                <w:tcPr>
                  <w:tcW w:w="7575" w:type="dxa"/>
                </w:tcPr>
                <w:p w14:paraId="02412E06"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29413B" w14:paraId="34103912" w14:textId="77777777" w:rsidTr="00B063CE">
              <w:tc>
                <w:tcPr>
                  <w:tcW w:w="7575" w:type="dxa"/>
                </w:tcPr>
                <w:p w14:paraId="2BC15CC2"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peso – altura – Fecha de nacimiento – lugar de nacimiento – teléfono – correo electrónico – tipo de atleta – entrenador asignado - contraseña.</w:t>
                  </w:r>
                </w:p>
              </w:tc>
            </w:tr>
            <w:tr w:rsidR="0029413B" w14:paraId="209A3511" w14:textId="77777777" w:rsidTr="00B063CE">
              <w:tc>
                <w:tcPr>
                  <w:tcW w:w="7575" w:type="dxa"/>
                </w:tcPr>
                <w:p w14:paraId="6D6A4306"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7.c) sea evaluado y el resultado sea exitosos, y que la prueba culmine sin ningún inconveniente (Anexo 7.d).</w:t>
                  </w:r>
                </w:p>
              </w:tc>
            </w:tr>
            <w:tr w:rsidR="0029413B" w14:paraId="33D62EF5" w14:textId="77777777" w:rsidTr="00B063CE">
              <w:tc>
                <w:tcPr>
                  <w:tcW w:w="7575" w:type="dxa"/>
                  <w:shd w:val="clear" w:color="auto" w:fill="D9D9D9" w:themeFill="background1" w:themeFillShade="D9"/>
                </w:tcPr>
                <w:p w14:paraId="56F298A1"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7A7577BE" w14:textId="77777777" w:rsidTr="00B063CE">
              <w:tc>
                <w:tcPr>
                  <w:tcW w:w="7575" w:type="dxa"/>
                </w:tcPr>
                <w:p w14:paraId="3AD43802"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29413B" w14:paraId="4AAD55BF" w14:textId="77777777" w:rsidTr="00B063CE">
              <w:tc>
                <w:tcPr>
                  <w:tcW w:w="7575" w:type="dxa"/>
                </w:tcPr>
                <w:p w14:paraId="077FBE1F"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peso – altura – Fecha de nacimiento – lugar de nacimiento – teléfono – correo electrónico – tipo de atleta – entrenador asignado - contraseña.</w:t>
                  </w:r>
                </w:p>
              </w:tc>
            </w:tr>
            <w:tr w:rsidR="0029413B" w14:paraId="25E6D564" w14:textId="77777777" w:rsidTr="00B063CE">
              <w:tc>
                <w:tcPr>
                  <w:tcW w:w="7575" w:type="dxa"/>
                </w:tcPr>
                <w:p w14:paraId="76BF59D9" w14:textId="48450E95" w:rsidR="00B063CE"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cuanto a las pruebas, utilizando los filtros necesarios (Anexo 7.e), se espera que la prueba sea exitosa. (Anexo 7.f).</w:t>
                  </w:r>
                </w:p>
              </w:tc>
            </w:tr>
            <w:tr w:rsidR="00B063CE" w14:paraId="007E12B1" w14:textId="77777777" w:rsidTr="00B063CE">
              <w:tc>
                <w:tcPr>
                  <w:tcW w:w="7575" w:type="dxa"/>
                  <w:shd w:val="clear" w:color="auto" w:fill="D9D9D9" w:themeFill="background1" w:themeFillShade="D9"/>
                </w:tcPr>
                <w:p w14:paraId="1F75AD17" w14:textId="77777777" w:rsidR="00B063CE" w:rsidRDefault="00B063CE" w:rsidP="00B063CE">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B063CE" w:rsidRPr="00226B4D" w14:paraId="2EB38024" w14:textId="77777777" w:rsidTr="00B063CE">
              <w:tc>
                <w:tcPr>
                  <w:tcW w:w="7575" w:type="dxa"/>
                </w:tcPr>
                <w:p w14:paraId="7F9FC0C7" w14:textId="77777777" w:rsidR="00B063CE" w:rsidRPr="00226B4D" w:rsidRDefault="00B063CE" w:rsidP="00B063CE">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creara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de datos para registrar al representante</w:t>
                  </w:r>
                </w:p>
              </w:tc>
            </w:tr>
            <w:tr w:rsidR="00B063CE" w:rsidRPr="005C22AA" w14:paraId="5412AA76" w14:textId="77777777" w:rsidTr="00B063CE">
              <w:tc>
                <w:tcPr>
                  <w:tcW w:w="7575" w:type="dxa"/>
                </w:tcPr>
                <w:p w14:paraId="3747AF09" w14:textId="77777777" w:rsidR="00B063CE" w:rsidRPr="005C22AA" w:rsidRDefault="00B063CE" w:rsidP="00B063CE">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 – Teléfono - Parentesco</w:t>
                  </w:r>
                </w:p>
              </w:tc>
            </w:tr>
            <w:tr w:rsidR="00B063CE" w:rsidRPr="00226B4D" w14:paraId="1C3A2335" w14:textId="77777777" w:rsidTr="00B063CE">
              <w:tc>
                <w:tcPr>
                  <w:tcW w:w="7575" w:type="dxa"/>
                </w:tcPr>
                <w:p w14:paraId="6B224190" w14:textId="2C7F843A" w:rsidR="00B063CE" w:rsidRPr="00226B4D" w:rsidRDefault="00B063CE" w:rsidP="00B063CE">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la prueba con los filtros aplicados sea exitosas. (anexo 7.g)</w:t>
                  </w:r>
                </w:p>
              </w:tc>
            </w:tr>
          </w:tbl>
          <w:p w14:paraId="2D548B6D" w14:textId="77777777" w:rsidR="00B063CE" w:rsidRDefault="00B063CE" w:rsidP="005F03C8">
            <w:pPr>
              <w:ind w:right="40"/>
              <w:rPr>
                <w:rFonts w:ascii="Times New Roman" w:hAnsi="Times New Roman" w:cs="Times New Roman"/>
                <w:sz w:val="24"/>
                <w:szCs w:val="24"/>
              </w:rPr>
            </w:pPr>
          </w:p>
          <w:p w14:paraId="31FDE5C1" w14:textId="77777777" w:rsidR="00B063CE" w:rsidRDefault="00B063CE" w:rsidP="005F03C8">
            <w:pPr>
              <w:ind w:right="40"/>
              <w:rPr>
                <w:rFonts w:ascii="Times New Roman" w:hAnsi="Times New Roman" w:cs="Times New Roman"/>
                <w:sz w:val="24"/>
                <w:szCs w:val="24"/>
              </w:rPr>
            </w:pPr>
          </w:p>
          <w:p w14:paraId="23952509" w14:textId="77777777" w:rsidR="00B063CE" w:rsidRDefault="00B063CE" w:rsidP="005F03C8">
            <w:pPr>
              <w:ind w:right="40"/>
              <w:rPr>
                <w:rFonts w:ascii="Times New Roman" w:hAnsi="Times New Roman" w:cs="Times New Roman"/>
                <w:sz w:val="24"/>
                <w:szCs w:val="24"/>
              </w:rPr>
            </w:pPr>
          </w:p>
        </w:tc>
      </w:tr>
      <w:tr w:rsidR="0029413B" w14:paraId="752D0E81" w14:textId="77777777" w:rsidTr="005F03C8">
        <w:tc>
          <w:tcPr>
            <w:tcW w:w="2688" w:type="dxa"/>
          </w:tcPr>
          <w:p w14:paraId="313C8319"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lastRenderedPageBreak/>
              <w:t>Resultados</w:t>
            </w:r>
          </w:p>
        </w:tc>
        <w:tc>
          <w:tcPr>
            <w:tcW w:w="8105" w:type="dxa"/>
          </w:tcPr>
          <w:p w14:paraId="797E165E"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432BCB4E" w14:textId="77777777" w:rsidTr="005F03C8">
        <w:tc>
          <w:tcPr>
            <w:tcW w:w="2688" w:type="dxa"/>
          </w:tcPr>
          <w:p w14:paraId="5C925C87"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5F49602"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4DACA8FF" w14:textId="77777777" w:rsidR="0029413B" w:rsidRDefault="0029413B" w:rsidP="0029413B">
      <w:pPr>
        <w:pStyle w:val="Parrafo"/>
        <w:ind w:firstLine="0"/>
      </w:pPr>
    </w:p>
    <w:p w14:paraId="5EE003C4" w14:textId="77777777" w:rsidR="0029413B" w:rsidRDefault="0029413B">
      <w:pPr>
        <w:rPr>
          <w:rFonts w:ascii="Times New Roman" w:hAnsi="Times New Roman"/>
          <w:sz w:val="24"/>
        </w:rPr>
      </w:pPr>
      <w:r>
        <w:br w:type="page"/>
      </w:r>
    </w:p>
    <w:p w14:paraId="183A943D" w14:textId="6C18AD96" w:rsidR="0029413B" w:rsidRDefault="0029413B" w:rsidP="0029413B">
      <w:pPr>
        <w:pStyle w:val="Parrafo"/>
        <w:ind w:firstLine="0"/>
      </w:pPr>
    </w:p>
    <w:p w14:paraId="275ACAF1" w14:textId="77777777" w:rsidR="0029413B" w:rsidRDefault="0029413B" w:rsidP="0029413B">
      <w:pPr>
        <w:pStyle w:val="Cuadros"/>
      </w:pPr>
      <w:r>
        <w:t>Cuadro Nº8 Modulo Atleta, Sub – modulo: Consultar Atleta</w:t>
      </w:r>
    </w:p>
    <w:tbl>
      <w:tblPr>
        <w:tblStyle w:val="Tablaconcuadrcula"/>
        <w:tblW w:w="0" w:type="auto"/>
        <w:tblInd w:w="322" w:type="dxa"/>
        <w:tblLook w:val="04A0" w:firstRow="1" w:lastRow="0" w:firstColumn="1" w:lastColumn="0" w:noHBand="0" w:noVBand="1"/>
      </w:tblPr>
      <w:tblGrid>
        <w:gridCol w:w="2640"/>
        <w:gridCol w:w="7801"/>
      </w:tblGrid>
      <w:tr w:rsidR="0029413B" w14:paraId="1A222A7D" w14:textId="77777777" w:rsidTr="005F03C8">
        <w:tc>
          <w:tcPr>
            <w:tcW w:w="2688" w:type="dxa"/>
          </w:tcPr>
          <w:p w14:paraId="61284ADA"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61CC7C16" w14:textId="77777777" w:rsidR="0029413B" w:rsidRDefault="0029413B" w:rsidP="005F03C8"/>
          <w:tbl>
            <w:tblPr>
              <w:tblStyle w:val="Tablaconcuadrcula"/>
              <w:tblW w:w="0" w:type="auto"/>
              <w:tblLook w:val="04A0" w:firstRow="1" w:lastRow="0" w:firstColumn="1" w:lastColumn="0" w:noHBand="0" w:noVBand="1"/>
            </w:tblPr>
            <w:tblGrid>
              <w:gridCol w:w="7575"/>
            </w:tblGrid>
            <w:tr w:rsidR="0029413B" w14:paraId="1F645338" w14:textId="77777777" w:rsidTr="00B063CE">
              <w:tc>
                <w:tcPr>
                  <w:tcW w:w="7572" w:type="dxa"/>
                  <w:shd w:val="clear" w:color="auto" w:fill="D9D9D9" w:themeFill="background1" w:themeFillShade="D9"/>
                </w:tcPr>
                <w:p w14:paraId="7CC15199"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9413B" w14:paraId="292C38D4" w14:textId="77777777" w:rsidTr="00B063CE">
              <w:tc>
                <w:tcPr>
                  <w:tcW w:w="7572" w:type="dxa"/>
                </w:tcPr>
                <w:p w14:paraId="66D94FE7"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9DB327A" w14:textId="77777777" w:rsidR="0029413B" w:rsidRPr="00D574E0"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29413B" w14:paraId="5A76E646" w14:textId="77777777" w:rsidTr="00B063CE">
              <w:tc>
                <w:tcPr>
                  <w:tcW w:w="7572" w:type="dxa"/>
                  <w:shd w:val="clear" w:color="auto" w:fill="D9D9D9" w:themeFill="background1" w:themeFillShade="D9"/>
                </w:tcPr>
                <w:p w14:paraId="208CF3EF"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9413B" w14:paraId="53A9EDF8" w14:textId="77777777" w:rsidTr="00B063CE">
              <w:tc>
                <w:tcPr>
                  <w:tcW w:w="7572" w:type="dxa"/>
                </w:tcPr>
                <w:p w14:paraId="1E6CEC17"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una consulta de un atleta previamente registrado con la cedula del mismo.</w:t>
                  </w:r>
                </w:p>
              </w:tc>
            </w:tr>
            <w:tr w:rsidR="0029413B" w14:paraId="616B2066" w14:textId="77777777" w:rsidTr="00B063CE">
              <w:tc>
                <w:tcPr>
                  <w:tcW w:w="7572" w:type="dxa"/>
                </w:tcPr>
                <w:p w14:paraId="391B251A" w14:textId="77777777" w:rsidR="0029413B" w:rsidRPr="002E4F09"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29413B" w14:paraId="16CAAA5F" w14:textId="77777777" w:rsidTr="00B063CE">
              <w:tc>
                <w:tcPr>
                  <w:tcW w:w="7572" w:type="dxa"/>
                </w:tcPr>
                <w:p w14:paraId="65C6CD9B" w14:textId="77777777" w:rsidR="0029413B" w:rsidRPr="008F40E8"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la respuesta del sistema con los datos solicitados, (Anexo 8.a) y esperando una prueba exitosa con los filtros aplicados (Anexo 8.b).</w:t>
                  </w:r>
                </w:p>
              </w:tc>
            </w:tr>
            <w:tr w:rsidR="0029413B" w14:paraId="51B1BF11" w14:textId="77777777" w:rsidTr="00B063CE">
              <w:tc>
                <w:tcPr>
                  <w:tcW w:w="7572" w:type="dxa"/>
                  <w:shd w:val="clear" w:color="auto" w:fill="D9D9D9" w:themeFill="background1" w:themeFillShade="D9"/>
                </w:tcPr>
                <w:p w14:paraId="77F6CA09"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9413B" w14:paraId="1B46CE81" w14:textId="77777777" w:rsidTr="00B063CE">
              <w:tc>
                <w:tcPr>
                  <w:tcW w:w="7572" w:type="dxa"/>
                </w:tcPr>
                <w:p w14:paraId="2AFBDC7F" w14:textId="77777777" w:rsidR="0029413B" w:rsidRPr="00450745"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atleta con datos inválidos.</w:t>
                  </w:r>
                </w:p>
              </w:tc>
            </w:tr>
            <w:tr w:rsidR="0029413B" w14:paraId="19F0BD66" w14:textId="77777777" w:rsidTr="00B063CE">
              <w:tc>
                <w:tcPr>
                  <w:tcW w:w="7572" w:type="dxa"/>
                </w:tcPr>
                <w:p w14:paraId="066CE097"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29413B" w14:paraId="3CA7F162" w14:textId="77777777" w:rsidTr="00B063CE">
              <w:tc>
                <w:tcPr>
                  <w:tcW w:w="7572" w:type="dxa"/>
                </w:tcPr>
                <w:p w14:paraId="439EC2E7"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 (Anexo 8.c)</w:t>
                  </w:r>
                </w:p>
              </w:tc>
            </w:tr>
            <w:tr w:rsidR="0029413B" w14:paraId="758B86BD" w14:textId="77777777" w:rsidTr="00B063CE">
              <w:tc>
                <w:tcPr>
                  <w:tcW w:w="7572" w:type="dxa"/>
                  <w:shd w:val="clear" w:color="auto" w:fill="D9D9D9" w:themeFill="background1" w:themeFillShade="D9"/>
                </w:tcPr>
                <w:p w14:paraId="11E411CC"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9413B" w14:paraId="5FD1874F" w14:textId="77777777" w:rsidTr="00B063CE">
              <w:tc>
                <w:tcPr>
                  <w:tcW w:w="7572" w:type="dxa"/>
                </w:tcPr>
                <w:p w14:paraId="04BCF361"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atleta con datos nos registrados.</w:t>
                  </w:r>
                </w:p>
              </w:tc>
            </w:tr>
            <w:tr w:rsidR="0029413B" w14:paraId="454FED4F" w14:textId="77777777" w:rsidTr="00B063CE">
              <w:tc>
                <w:tcPr>
                  <w:tcW w:w="7572" w:type="dxa"/>
                </w:tcPr>
                <w:p w14:paraId="0440CEF3" w14:textId="77777777" w:rsidR="0029413B" w:rsidRDefault="0029413B"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29413B" w14:paraId="5EE7D9CF" w14:textId="77777777" w:rsidTr="00B063CE">
              <w:tc>
                <w:tcPr>
                  <w:tcW w:w="7572" w:type="dxa"/>
                </w:tcPr>
                <w:p w14:paraId="264FCFE9" w14:textId="77777777" w:rsidR="0029413B" w:rsidRPr="00226B4D" w:rsidRDefault="0029413B"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(Anexo 8.d), y las pruebas deberían ser exitosas con sus filtros aplicados. (Anexo 8.e).</w:t>
                  </w:r>
                </w:p>
              </w:tc>
            </w:tr>
            <w:tr w:rsidR="0029413B" w14:paraId="18449C89" w14:textId="77777777" w:rsidTr="00B063CE">
              <w:tc>
                <w:tcPr>
                  <w:tcW w:w="7572" w:type="dxa"/>
                  <w:shd w:val="clear" w:color="auto" w:fill="D9D9D9" w:themeFill="background1" w:themeFillShade="D9"/>
                </w:tcPr>
                <w:p w14:paraId="7F9BD4EE" w14:textId="77777777" w:rsidR="0029413B"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29413B" w14:paraId="7CFDF8AD" w14:textId="77777777" w:rsidTr="00B063CE">
              <w:tc>
                <w:tcPr>
                  <w:tcW w:w="7572" w:type="dxa"/>
                </w:tcPr>
                <w:p w14:paraId="1B35E0CE" w14:textId="28F6AE8D" w:rsidR="0029413B" w:rsidRPr="001F31A5"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 xml:space="preserve">Se realizará una consulta general de los </w:t>
                  </w:r>
                  <w:r w:rsidR="00B063CE">
                    <w:rPr>
                      <w:rFonts w:ascii="Times New Roman" w:hAnsi="Times New Roman" w:cs="Times New Roman"/>
                      <w:bCs/>
                      <w:sz w:val="24"/>
                      <w:szCs w:val="24"/>
                    </w:rPr>
                    <w:t>atletas</w:t>
                  </w:r>
                  <w:r>
                    <w:rPr>
                      <w:rFonts w:ascii="Times New Roman" w:hAnsi="Times New Roman" w:cs="Times New Roman"/>
                      <w:bCs/>
                      <w:sz w:val="24"/>
                      <w:szCs w:val="24"/>
                    </w:rPr>
                    <w:t xml:space="preserve"> registrados.</w:t>
                  </w:r>
                </w:p>
              </w:tc>
            </w:tr>
            <w:tr w:rsidR="0029413B" w14:paraId="6C2E0677" w14:textId="77777777" w:rsidTr="00B063CE">
              <w:tc>
                <w:tcPr>
                  <w:tcW w:w="7572" w:type="dxa"/>
                </w:tcPr>
                <w:p w14:paraId="363A0DBE" w14:textId="77777777" w:rsidR="0029413B" w:rsidRPr="001F31A5"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29413B" w14:paraId="6BD33E6A" w14:textId="77777777" w:rsidTr="00B063CE">
              <w:tc>
                <w:tcPr>
                  <w:tcW w:w="7572" w:type="dxa"/>
                </w:tcPr>
                <w:p w14:paraId="3CBAF845" w14:textId="77777777" w:rsidR="0029413B" w:rsidRPr="00B405D1" w:rsidRDefault="0029413B" w:rsidP="005F03C8">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Se</w:t>
                  </w:r>
                  <w:proofErr w:type="gramEnd"/>
                  <w:r>
                    <w:rPr>
                      <w:rFonts w:ascii="Times New Roman" w:hAnsi="Times New Roman" w:cs="Times New Roman"/>
                      <w:bCs/>
                      <w:sz w:val="24"/>
                      <w:szCs w:val="24"/>
                    </w:rPr>
                    <w:t xml:space="preserve"> espera los datos de los atletas, por parte del sistema, en cambio las pruebas con los filtros añadidos deberían ser exitosas. (Anexo 8.f)</w:t>
                  </w:r>
                </w:p>
              </w:tc>
            </w:tr>
            <w:tr w:rsidR="00B063CE" w14:paraId="2FBA1542" w14:textId="77777777" w:rsidTr="008C36C8">
              <w:tc>
                <w:tcPr>
                  <w:tcW w:w="7575" w:type="dxa"/>
                  <w:shd w:val="clear" w:color="auto" w:fill="D9D9D9" w:themeFill="background1" w:themeFillShade="D9"/>
                </w:tcPr>
                <w:p w14:paraId="1CC7955F" w14:textId="43C21C9B" w:rsidR="00B063CE" w:rsidRDefault="0029413B" w:rsidP="00B063CE">
                  <w:pPr>
                    <w:ind w:right="40"/>
                    <w:jc w:val="center"/>
                    <w:rPr>
                      <w:rFonts w:ascii="Times New Roman" w:hAnsi="Times New Roman" w:cs="Times New Roman"/>
                      <w:b/>
                      <w:bCs/>
                      <w:sz w:val="24"/>
                      <w:szCs w:val="24"/>
                    </w:rPr>
                  </w:pPr>
                  <w:r>
                    <w:rPr>
                      <w:rFonts w:ascii="Times New Roman" w:hAnsi="Times New Roman" w:cs="Times New Roman"/>
                      <w:sz w:val="24"/>
                      <w:szCs w:val="24"/>
                    </w:rPr>
                    <w:t xml:space="preserve"> </w:t>
                  </w:r>
                  <w:r w:rsidR="00B063CE">
                    <w:rPr>
                      <w:rFonts w:ascii="Times New Roman" w:hAnsi="Times New Roman" w:cs="Times New Roman"/>
                      <w:b/>
                      <w:bCs/>
                      <w:sz w:val="24"/>
                      <w:szCs w:val="24"/>
                    </w:rPr>
                    <w:t>Caso No.5</w:t>
                  </w:r>
                </w:p>
              </w:tc>
            </w:tr>
            <w:tr w:rsidR="00B063CE" w:rsidRPr="001F31A5" w14:paraId="58E74049" w14:textId="77777777" w:rsidTr="008C36C8">
              <w:tc>
                <w:tcPr>
                  <w:tcW w:w="7575" w:type="dxa"/>
                </w:tcPr>
                <w:p w14:paraId="10CE6437" w14:textId="77777777" w:rsidR="00B063CE" w:rsidRPr="001F31A5"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realizará una consulta de los tipos de atleta</w:t>
                  </w:r>
                </w:p>
              </w:tc>
            </w:tr>
            <w:tr w:rsidR="00B063CE" w:rsidRPr="001F31A5" w14:paraId="4401EC48" w14:textId="77777777" w:rsidTr="008C36C8">
              <w:tc>
                <w:tcPr>
                  <w:tcW w:w="7575" w:type="dxa"/>
                </w:tcPr>
                <w:p w14:paraId="3A9A141A" w14:textId="77777777" w:rsidR="00B063CE" w:rsidRPr="001F31A5"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B063CE" w:rsidRPr="00B405D1" w14:paraId="59DC09C1" w14:textId="77777777" w:rsidTr="008C36C8">
              <w:tc>
                <w:tcPr>
                  <w:tcW w:w="7575" w:type="dxa"/>
                </w:tcPr>
                <w:p w14:paraId="18D260E6" w14:textId="2B8A35D6" w:rsidR="00B063CE" w:rsidRPr="00B405D1"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r w:rsidR="00417CE6">
                    <w:rPr>
                      <w:rFonts w:ascii="Times New Roman" w:hAnsi="Times New Roman" w:cs="Times New Roman"/>
                      <w:b/>
                      <w:bCs/>
                      <w:sz w:val="24"/>
                      <w:szCs w:val="24"/>
                    </w:rPr>
                    <w:t xml:space="preserve">: </w:t>
                  </w:r>
                  <w:r w:rsidR="00417CE6">
                    <w:rPr>
                      <w:rFonts w:ascii="Times New Roman" w:hAnsi="Times New Roman" w:cs="Times New Roman"/>
                      <w:bCs/>
                      <w:sz w:val="24"/>
                      <w:szCs w:val="24"/>
                    </w:rPr>
                    <w:t>Se</w:t>
                  </w:r>
                  <w:r>
                    <w:rPr>
                      <w:rFonts w:ascii="Times New Roman" w:hAnsi="Times New Roman" w:cs="Times New Roman"/>
                      <w:sz w:val="24"/>
                      <w:szCs w:val="24"/>
                    </w:rPr>
                    <w:t xml:space="preserve"> espera la respuesta del sistema con los datos solicitados, (Anexo 8.g)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Anexo 8.h).</w:t>
                  </w:r>
                </w:p>
              </w:tc>
            </w:tr>
          </w:tbl>
          <w:p w14:paraId="696F25C6" w14:textId="77777777" w:rsidR="00B063CE" w:rsidRDefault="00B063CE" w:rsidP="00B063CE">
            <w:pPr>
              <w:ind w:right="40"/>
              <w:rPr>
                <w:rFonts w:ascii="Times New Roman" w:hAnsi="Times New Roman" w:cs="Times New Roman"/>
                <w:sz w:val="24"/>
                <w:szCs w:val="24"/>
              </w:rPr>
            </w:pPr>
          </w:p>
          <w:p w14:paraId="68091603" w14:textId="77777777" w:rsidR="00B063CE" w:rsidRDefault="00B063CE" w:rsidP="00B063CE">
            <w:pPr>
              <w:ind w:right="40"/>
              <w:rPr>
                <w:rFonts w:ascii="Times New Roman" w:hAnsi="Times New Roman" w:cs="Times New Roman"/>
                <w:sz w:val="24"/>
                <w:szCs w:val="24"/>
              </w:rPr>
            </w:pPr>
          </w:p>
          <w:p w14:paraId="06ACDE9D" w14:textId="77777777" w:rsidR="00B063CE" w:rsidRDefault="00B063CE" w:rsidP="00B063CE">
            <w:pPr>
              <w:ind w:right="40"/>
              <w:rPr>
                <w:rFonts w:ascii="Times New Roman" w:hAnsi="Times New Roman" w:cs="Times New Roman"/>
                <w:sz w:val="24"/>
                <w:szCs w:val="24"/>
              </w:rPr>
            </w:pPr>
          </w:p>
          <w:p w14:paraId="3F9E5F4F" w14:textId="77777777" w:rsidR="00B063CE" w:rsidRDefault="00B063CE" w:rsidP="00B063CE">
            <w:pPr>
              <w:ind w:right="40"/>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7575"/>
            </w:tblGrid>
            <w:tr w:rsidR="00B063CE" w14:paraId="5ED19A00" w14:textId="77777777" w:rsidTr="008C36C8">
              <w:tc>
                <w:tcPr>
                  <w:tcW w:w="7879" w:type="dxa"/>
                  <w:shd w:val="clear" w:color="auto" w:fill="D9D9D9" w:themeFill="background1" w:themeFillShade="D9"/>
                </w:tcPr>
                <w:p w14:paraId="39BB3AF5" w14:textId="77777777" w:rsidR="00B063CE" w:rsidRDefault="00B063CE" w:rsidP="00B063CE">
                  <w:pPr>
                    <w:ind w:right="40"/>
                    <w:jc w:val="center"/>
                    <w:rPr>
                      <w:rFonts w:ascii="Times New Roman" w:hAnsi="Times New Roman" w:cs="Times New Roman"/>
                      <w:b/>
                      <w:bCs/>
                      <w:sz w:val="24"/>
                      <w:szCs w:val="24"/>
                    </w:rPr>
                  </w:pPr>
                  <w:r>
                    <w:rPr>
                      <w:rFonts w:ascii="Times New Roman" w:hAnsi="Times New Roman" w:cs="Times New Roman"/>
                      <w:b/>
                      <w:bCs/>
                      <w:sz w:val="24"/>
                      <w:szCs w:val="24"/>
                    </w:rPr>
                    <w:t>Caso No.6</w:t>
                  </w:r>
                </w:p>
              </w:tc>
            </w:tr>
            <w:tr w:rsidR="00B063CE" w:rsidRPr="001F31A5" w14:paraId="705A115E" w14:textId="77777777" w:rsidTr="008C36C8">
              <w:tc>
                <w:tcPr>
                  <w:tcW w:w="7879" w:type="dxa"/>
                </w:tcPr>
                <w:p w14:paraId="2A0DD967" w14:textId="77777777" w:rsidR="00B063CE" w:rsidRPr="001F31A5"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realizará una consulta de los entrenadores disponibles.</w:t>
                  </w:r>
                </w:p>
              </w:tc>
            </w:tr>
            <w:tr w:rsidR="00B063CE" w:rsidRPr="001F31A5" w14:paraId="5ADBE3A6" w14:textId="77777777" w:rsidTr="008C36C8">
              <w:tc>
                <w:tcPr>
                  <w:tcW w:w="7879" w:type="dxa"/>
                </w:tcPr>
                <w:p w14:paraId="4A5931E4" w14:textId="77777777" w:rsidR="00B063CE" w:rsidRPr="001F31A5"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B063CE" w:rsidRPr="00B405D1" w14:paraId="1DCFB0E6" w14:textId="77777777" w:rsidTr="008C36C8">
              <w:tc>
                <w:tcPr>
                  <w:tcW w:w="7879" w:type="dxa"/>
                </w:tcPr>
                <w:p w14:paraId="40B93FC1" w14:textId="66481F81" w:rsidR="00B063CE" w:rsidRPr="00B405D1" w:rsidRDefault="00B063CE" w:rsidP="00B063CE">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Se</w:t>
                  </w:r>
                  <w:proofErr w:type="gramEnd"/>
                  <w:r>
                    <w:rPr>
                      <w:rFonts w:ascii="Times New Roman" w:hAnsi="Times New Roman" w:cs="Times New Roman"/>
                      <w:sz w:val="24"/>
                      <w:szCs w:val="24"/>
                    </w:rPr>
                    <w:t xml:space="preserve"> espera la respuesta del sistema con los datos solicitados, (Anexo 8.i) y esperando una prueba exitosa con los filtros aplicados(Anexo 8.j).</w:t>
                  </w:r>
                </w:p>
              </w:tc>
            </w:tr>
          </w:tbl>
          <w:p w14:paraId="3F723E2A" w14:textId="77777777" w:rsidR="00B063CE" w:rsidRDefault="00B063CE" w:rsidP="005F03C8">
            <w:pPr>
              <w:ind w:right="40"/>
              <w:rPr>
                <w:rFonts w:ascii="Times New Roman" w:hAnsi="Times New Roman" w:cs="Times New Roman"/>
                <w:sz w:val="24"/>
                <w:szCs w:val="24"/>
              </w:rPr>
            </w:pPr>
          </w:p>
          <w:p w14:paraId="220E5010" w14:textId="77777777" w:rsidR="00B063CE" w:rsidRDefault="00B063CE" w:rsidP="005F03C8">
            <w:pPr>
              <w:ind w:right="40"/>
              <w:rPr>
                <w:rFonts w:ascii="Times New Roman" w:hAnsi="Times New Roman" w:cs="Times New Roman"/>
                <w:sz w:val="24"/>
                <w:szCs w:val="24"/>
              </w:rPr>
            </w:pPr>
          </w:p>
        </w:tc>
      </w:tr>
      <w:tr w:rsidR="0029413B" w14:paraId="3DDCDD4A" w14:textId="77777777" w:rsidTr="005F03C8">
        <w:tc>
          <w:tcPr>
            <w:tcW w:w="2688" w:type="dxa"/>
          </w:tcPr>
          <w:p w14:paraId="2BC4CB7D"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lastRenderedPageBreak/>
              <w:t>Resultados</w:t>
            </w:r>
          </w:p>
        </w:tc>
        <w:tc>
          <w:tcPr>
            <w:tcW w:w="8105" w:type="dxa"/>
          </w:tcPr>
          <w:p w14:paraId="37BF383A"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9413B" w14:paraId="177332F2" w14:textId="77777777" w:rsidTr="005F03C8">
        <w:tc>
          <w:tcPr>
            <w:tcW w:w="2688" w:type="dxa"/>
          </w:tcPr>
          <w:p w14:paraId="5D224004" w14:textId="77777777" w:rsidR="0029413B" w:rsidRPr="00D574E0" w:rsidRDefault="0029413B"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05FEB505" w14:textId="77777777" w:rsidR="0029413B" w:rsidRDefault="0029413B"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659BDBB5" w14:textId="77777777" w:rsidR="0029413B" w:rsidRDefault="0029413B" w:rsidP="0029413B">
      <w:pPr>
        <w:pStyle w:val="Parrafo"/>
        <w:ind w:firstLine="0"/>
      </w:pPr>
    </w:p>
    <w:p w14:paraId="26732C76" w14:textId="77777777" w:rsidR="0029413B" w:rsidRDefault="0029413B">
      <w:pPr>
        <w:rPr>
          <w:rFonts w:ascii="Times New Roman" w:hAnsi="Times New Roman"/>
          <w:sz w:val="24"/>
        </w:rPr>
      </w:pPr>
      <w:r>
        <w:br w:type="page"/>
      </w:r>
    </w:p>
    <w:p w14:paraId="1A377D18" w14:textId="77ED77C5" w:rsidR="001119E7" w:rsidRDefault="001119E7" w:rsidP="0029413B">
      <w:pPr>
        <w:pStyle w:val="Parrafo"/>
        <w:ind w:firstLine="0"/>
      </w:pPr>
    </w:p>
    <w:p w14:paraId="53094D22" w14:textId="77777777" w:rsidR="001119E7" w:rsidRDefault="001119E7" w:rsidP="001119E7">
      <w:pPr>
        <w:pStyle w:val="Cuadros"/>
      </w:pPr>
      <w:r>
        <w:t>Cuadro Nº9 Modulo Atleta, Sub – modulo: Modificar Atleta</w:t>
      </w:r>
    </w:p>
    <w:tbl>
      <w:tblPr>
        <w:tblStyle w:val="Tablaconcuadrcula"/>
        <w:tblW w:w="0" w:type="auto"/>
        <w:tblInd w:w="322" w:type="dxa"/>
        <w:tblLook w:val="04A0" w:firstRow="1" w:lastRow="0" w:firstColumn="1" w:lastColumn="0" w:noHBand="0" w:noVBand="1"/>
      </w:tblPr>
      <w:tblGrid>
        <w:gridCol w:w="2642"/>
        <w:gridCol w:w="7799"/>
      </w:tblGrid>
      <w:tr w:rsidR="001119E7" w14:paraId="5722E526" w14:textId="77777777" w:rsidTr="005F03C8">
        <w:tc>
          <w:tcPr>
            <w:tcW w:w="2688" w:type="dxa"/>
          </w:tcPr>
          <w:p w14:paraId="26E0EC51"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1DD6A689" w14:textId="77777777" w:rsidR="001119E7" w:rsidRDefault="001119E7" w:rsidP="005F03C8"/>
          <w:tbl>
            <w:tblPr>
              <w:tblStyle w:val="Tablaconcuadrcula"/>
              <w:tblW w:w="0" w:type="auto"/>
              <w:tblLook w:val="04A0" w:firstRow="1" w:lastRow="0" w:firstColumn="1" w:lastColumn="0" w:noHBand="0" w:noVBand="1"/>
            </w:tblPr>
            <w:tblGrid>
              <w:gridCol w:w="7573"/>
            </w:tblGrid>
            <w:tr w:rsidR="001119E7" w14:paraId="272BCE9A" w14:textId="77777777" w:rsidTr="005F03C8">
              <w:tc>
                <w:tcPr>
                  <w:tcW w:w="7879" w:type="dxa"/>
                  <w:shd w:val="clear" w:color="auto" w:fill="D9D9D9" w:themeFill="background1" w:themeFillShade="D9"/>
                </w:tcPr>
                <w:p w14:paraId="4EBF97B5"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119E7" w14:paraId="298E1259" w14:textId="77777777" w:rsidTr="005F03C8">
              <w:tc>
                <w:tcPr>
                  <w:tcW w:w="7879" w:type="dxa"/>
                </w:tcPr>
                <w:p w14:paraId="56A1A73C" w14:textId="77777777" w:rsidR="001119E7" w:rsidRPr="00D574E0"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29998F8" w14:textId="77777777" w:rsidR="001119E7" w:rsidRPr="00D574E0"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1119E7" w14:paraId="486A7D35" w14:textId="77777777" w:rsidTr="005F03C8">
              <w:tc>
                <w:tcPr>
                  <w:tcW w:w="7879" w:type="dxa"/>
                  <w:shd w:val="clear" w:color="auto" w:fill="D9D9D9" w:themeFill="background1" w:themeFillShade="D9"/>
                </w:tcPr>
                <w:p w14:paraId="4A62B946"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119E7" w14:paraId="463D7C07" w14:textId="77777777" w:rsidTr="005F03C8">
              <w:tc>
                <w:tcPr>
                  <w:tcW w:w="7879" w:type="dxa"/>
                </w:tcPr>
                <w:p w14:paraId="38523EBC" w14:textId="77777777" w:rsidR="001119E7" w:rsidRPr="00450745"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creará un arreglo de datos con la cedula de un atleta ya registrado, y verificar si la modificación de los otros datos es correcta y validada.</w:t>
                  </w:r>
                </w:p>
              </w:tc>
            </w:tr>
            <w:tr w:rsidR="001119E7" w14:paraId="0C977CDD" w14:textId="77777777" w:rsidTr="005F03C8">
              <w:tc>
                <w:tcPr>
                  <w:tcW w:w="7879" w:type="dxa"/>
                </w:tcPr>
                <w:p w14:paraId="3FCBE831" w14:textId="77777777" w:rsidR="001119E7" w:rsidRPr="002E4F09"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 – nombres – apellidos – genero – peso – altura – Fecha de nacimiento – lugar de nacimiento – teléfono – correo electrónico – tipo de atleta – entrenador asignado - contraseña.</w:t>
                  </w:r>
                </w:p>
              </w:tc>
            </w:tr>
            <w:tr w:rsidR="001119E7" w14:paraId="08C0EBF1" w14:textId="77777777" w:rsidTr="005F03C8">
              <w:tc>
                <w:tcPr>
                  <w:tcW w:w="7879" w:type="dxa"/>
                </w:tcPr>
                <w:p w14:paraId="2A9DF4B1" w14:textId="77777777" w:rsidR="001119E7" w:rsidRPr="008F40E8"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los cambios con éxito, y las pruebas sean satisfactorias. (Anexo 9.a)</w:t>
                  </w:r>
                </w:p>
              </w:tc>
            </w:tr>
            <w:tr w:rsidR="001119E7" w14:paraId="5D73C674" w14:textId="77777777" w:rsidTr="005F03C8">
              <w:tc>
                <w:tcPr>
                  <w:tcW w:w="7879" w:type="dxa"/>
                  <w:shd w:val="clear" w:color="auto" w:fill="D9D9D9" w:themeFill="background1" w:themeFillShade="D9"/>
                </w:tcPr>
                <w:p w14:paraId="6C283485" w14:textId="77777777" w:rsidR="001119E7"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1119E7" w14:paraId="08292FA6" w14:textId="77777777" w:rsidTr="005F03C8">
              <w:tc>
                <w:tcPr>
                  <w:tcW w:w="7879" w:type="dxa"/>
                </w:tcPr>
                <w:p w14:paraId="3D913EF6" w14:textId="77777777" w:rsidR="001119E7" w:rsidRPr="00450745"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realizar un arreglo de datos con la cedula de un atleta no registrado.</w:t>
                  </w:r>
                </w:p>
              </w:tc>
            </w:tr>
            <w:tr w:rsidR="001119E7" w14:paraId="6C27DE46" w14:textId="77777777" w:rsidTr="005F03C8">
              <w:tc>
                <w:tcPr>
                  <w:tcW w:w="7879" w:type="dxa"/>
                </w:tcPr>
                <w:p w14:paraId="2F15A356" w14:textId="77777777" w:rsidR="001119E7" w:rsidRPr="001514F8"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 – nombres – apellidos – genero – peso – altura – Fecha de nacimiento – lugar de nacimiento – teléfono – correo electrónico – tipo de atleta – entrenador asignado - contraseña.</w:t>
                  </w:r>
                </w:p>
              </w:tc>
            </w:tr>
            <w:tr w:rsidR="001119E7" w14:paraId="6B075440" w14:textId="77777777" w:rsidTr="005F03C8">
              <w:tc>
                <w:tcPr>
                  <w:tcW w:w="7879" w:type="dxa"/>
                </w:tcPr>
                <w:p w14:paraId="508720EF"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 (Anexo 9.b)</w:t>
                  </w:r>
                </w:p>
              </w:tc>
            </w:tr>
            <w:tr w:rsidR="001119E7" w14:paraId="6AB8A081" w14:textId="77777777" w:rsidTr="005F03C8">
              <w:tc>
                <w:tcPr>
                  <w:tcW w:w="7879" w:type="dxa"/>
                  <w:shd w:val="clear" w:color="auto" w:fill="D9D9D9" w:themeFill="background1" w:themeFillShade="D9"/>
                </w:tcPr>
                <w:p w14:paraId="13381CE1" w14:textId="77777777" w:rsidR="001119E7"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1119E7" w14:paraId="378B2C80" w14:textId="77777777" w:rsidTr="005F03C8">
              <w:tc>
                <w:tcPr>
                  <w:tcW w:w="7879" w:type="dxa"/>
                </w:tcPr>
                <w:p w14:paraId="47F25A9E"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un arreglo de datos con la cedula de un atleta previamente registrado, con los datos a modificar no válidos.</w:t>
                  </w:r>
                </w:p>
              </w:tc>
            </w:tr>
            <w:tr w:rsidR="001119E7" w14:paraId="6627355B" w14:textId="77777777" w:rsidTr="005F03C8">
              <w:tc>
                <w:tcPr>
                  <w:tcW w:w="7879" w:type="dxa"/>
                </w:tcPr>
                <w:p w14:paraId="713700D1" w14:textId="77777777" w:rsidR="001119E7" w:rsidRDefault="001119E7"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peso – altura – Fecha de nacimiento – lugar de nacimiento – teléfono – correo electrónico – tipo de atleta – entrenador asignado - contraseña.</w:t>
                  </w:r>
                </w:p>
              </w:tc>
            </w:tr>
            <w:tr w:rsidR="001119E7" w14:paraId="14596FA5" w14:textId="77777777" w:rsidTr="005F03C8">
              <w:tc>
                <w:tcPr>
                  <w:tcW w:w="7879" w:type="dxa"/>
                </w:tcPr>
                <w:p w14:paraId="0936BF66"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 (Anexo 9.c).</w:t>
                  </w:r>
                </w:p>
              </w:tc>
            </w:tr>
          </w:tbl>
          <w:p w14:paraId="461CBA46"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1119E7" w14:paraId="1A9376F3" w14:textId="77777777" w:rsidTr="005F03C8">
        <w:tc>
          <w:tcPr>
            <w:tcW w:w="2688" w:type="dxa"/>
          </w:tcPr>
          <w:p w14:paraId="70BDB4D9"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38CFE510"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119E7" w14:paraId="4DC037E5" w14:textId="77777777" w:rsidTr="005F03C8">
        <w:tc>
          <w:tcPr>
            <w:tcW w:w="2688" w:type="dxa"/>
          </w:tcPr>
          <w:p w14:paraId="2646FD7A"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0C7709D0"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E554BFB" w14:textId="77777777" w:rsidR="001119E7" w:rsidRDefault="001119E7" w:rsidP="0029413B">
      <w:pPr>
        <w:pStyle w:val="Parrafo"/>
        <w:ind w:firstLine="0"/>
      </w:pPr>
    </w:p>
    <w:p w14:paraId="2917ABEC" w14:textId="77777777" w:rsidR="001119E7" w:rsidRDefault="001119E7">
      <w:pPr>
        <w:rPr>
          <w:rFonts w:ascii="Times New Roman" w:hAnsi="Times New Roman"/>
          <w:sz w:val="24"/>
        </w:rPr>
      </w:pPr>
      <w:r>
        <w:br w:type="page"/>
      </w:r>
    </w:p>
    <w:p w14:paraId="71274ACD" w14:textId="368955F2" w:rsidR="001119E7" w:rsidRDefault="001119E7" w:rsidP="0029413B">
      <w:pPr>
        <w:pStyle w:val="Parrafo"/>
        <w:ind w:firstLine="0"/>
      </w:pPr>
    </w:p>
    <w:p w14:paraId="5DE15FAE" w14:textId="77777777" w:rsidR="001119E7" w:rsidRDefault="001119E7" w:rsidP="001119E7">
      <w:pPr>
        <w:pStyle w:val="Cuadros"/>
      </w:pPr>
      <w:r>
        <w:t>Cuadro Nº10 Modulo Atleta, Sub – modulo: Eliminar Atleta</w:t>
      </w:r>
    </w:p>
    <w:tbl>
      <w:tblPr>
        <w:tblStyle w:val="Tablaconcuadrcula"/>
        <w:tblW w:w="0" w:type="auto"/>
        <w:tblInd w:w="322" w:type="dxa"/>
        <w:tblLook w:val="04A0" w:firstRow="1" w:lastRow="0" w:firstColumn="1" w:lastColumn="0" w:noHBand="0" w:noVBand="1"/>
      </w:tblPr>
      <w:tblGrid>
        <w:gridCol w:w="2640"/>
        <w:gridCol w:w="7801"/>
      </w:tblGrid>
      <w:tr w:rsidR="001119E7" w14:paraId="1639AB7A" w14:textId="77777777" w:rsidTr="005F03C8">
        <w:tc>
          <w:tcPr>
            <w:tcW w:w="2688" w:type="dxa"/>
          </w:tcPr>
          <w:p w14:paraId="2A20913F"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3E70DB1B" w14:textId="77777777" w:rsidR="001119E7" w:rsidRDefault="001119E7" w:rsidP="005F03C8"/>
          <w:tbl>
            <w:tblPr>
              <w:tblStyle w:val="Tablaconcuadrcula"/>
              <w:tblW w:w="0" w:type="auto"/>
              <w:tblLook w:val="04A0" w:firstRow="1" w:lastRow="0" w:firstColumn="1" w:lastColumn="0" w:noHBand="0" w:noVBand="1"/>
            </w:tblPr>
            <w:tblGrid>
              <w:gridCol w:w="7575"/>
            </w:tblGrid>
            <w:tr w:rsidR="001119E7" w14:paraId="2C1F5DAE" w14:textId="77777777" w:rsidTr="005F03C8">
              <w:tc>
                <w:tcPr>
                  <w:tcW w:w="7879" w:type="dxa"/>
                  <w:shd w:val="clear" w:color="auto" w:fill="D9D9D9" w:themeFill="background1" w:themeFillShade="D9"/>
                </w:tcPr>
                <w:p w14:paraId="0A925DA6"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119E7" w14:paraId="33B20DF1" w14:textId="77777777" w:rsidTr="005F03C8">
              <w:tc>
                <w:tcPr>
                  <w:tcW w:w="7879" w:type="dxa"/>
                </w:tcPr>
                <w:p w14:paraId="4A59B4C7" w14:textId="77777777" w:rsidR="001119E7" w:rsidRPr="00D574E0"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E790497" w14:textId="77777777" w:rsidR="001119E7" w:rsidRPr="00D574E0"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1119E7" w14:paraId="7B42DD09" w14:textId="77777777" w:rsidTr="005F03C8">
              <w:tc>
                <w:tcPr>
                  <w:tcW w:w="7879" w:type="dxa"/>
                  <w:shd w:val="clear" w:color="auto" w:fill="D9D9D9" w:themeFill="background1" w:themeFillShade="D9"/>
                </w:tcPr>
                <w:p w14:paraId="50CD9E68"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119E7" w14:paraId="16E09CF8" w14:textId="77777777" w:rsidTr="005F03C8">
              <w:tc>
                <w:tcPr>
                  <w:tcW w:w="7879" w:type="dxa"/>
                </w:tcPr>
                <w:p w14:paraId="4F2699A1" w14:textId="77777777" w:rsidR="001119E7" w:rsidRPr="00697F7B"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procede a eliminar un atleta previamente registrado con su cedula.</w:t>
                  </w:r>
                </w:p>
              </w:tc>
            </w:tr>
            <w:tr w:rsidR="001119E7" w14:paraId="0FB161EE" w14:textId="77777777" w:rsidTr="005F03C8">
              <w:tc>
                <w:tcPr>
                  <w:tcW w:w="7879" w:type="dxa"/>
                </w:tcPr>
                <w:p w14:paraId="41F283A6" w14:textId="77777777" w:rsidR="001119E7" w:rsidRPr="002E4F09"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1119E7" w14:paraId="522D3B6F" w14:textId="77777777" w:rsidTr="005F03C8">
              <w:tc>
                <w:tcPr>
                  <w:tcW w:w="7879" w:type="dxa"/>
                </w:tcPr>
                <w:p w14:paraId="2306AD25" w14:textId="77777777" w:rsidR="001119E7" w:rsidRPr="008F40E8"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la eliminación con éxito, y las pruebas sean satisfactorias. (Anexo 10.a)</w:t>
                  </w:r>
                </w:p>
              </w:tc>
            </w:tr>
            <w:tr w:rsidR="001119E7" w14:paraId="4399E38F" w14:textId="77777777" w:rsidTr="005F03C8">
              <w:tc>
                <w:tcPr>
                  <w:tcW w:w="7879" w:type="dxa"/>
                  <w:shd w:val="clear" w:color="auto" w:fill="D9D9D9" w:themeFill="background1" w:themeFillShade="D9"/>
                </w:tcPr>
                <w:p w14:paraId="2C4DE6BE" w14:textId="77777777" w:rsidR="001119E7"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1119E7" w14:paraId="1C732776" w14:textId="77777777" w:rsidTr="005F03C8">
              <w:tc>
                <w:tcPr>
                  <w:tcW w:w="7879" w:type="dxa"/>
                </w:tcPr>
                <w:p w14:paraId="01BBCB4E" w14:textId="77777777" w:rsidR="001119E7" w:rsidRPr="00450745"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eliminar un atleta no registrado.</w:t>
                  </w:r>
                </w:p>
              </w:tc>
            </w:tr>
            <w:tr w:rsidR="001119E7" w14:paraId="6B2C2E68" w14:textId="77777777" w:rsidTr="005F03C8">
              <w:tc>
                <w:tcPr>
                  <w:tcW w:w="7879" w:type="dxa"/>
                </w:tcPr>
                <w:p w14:paraId="08BD8F39" w14:textId="77777777" w:rsidR="001119E7" w:rsidRPr="001514F8"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w:t>
                  </w:r>
                </w:p>
              </w:tc>
            </w:tr>
            <w:tr w:rsidR="001119E7" w14:paraId="48BA8FE5" w14:textId="77777777" w:rsidTr="005F03C8">
              <w:tc>
                <w:tcPr>
                  <w:tcW w:w="7879" w:type="dxa"/>
                </w:tcPr>
                <w:p w14:paraId="18FD4E89"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10.b)</w:t>
                  </w:r>
                </w:p>
              </w:tc>
            </w:tr>
            <w:tr w:rsidR="001119E7" w14:paraId="0599A850" w14:textId="77777777" w:rsidTr="005F03C8">
              <w:tc>
                <w:tcPr>
                  <w:tcW w:w="7879" w:type="dxa"/>
                  <w:shd w:val="clear" w:color="auto" w:fill="D9D9D9" w:themeFill="background1" w:themeFillShade="D9"/>
                </w:tcPr>
                <w:p w14:paraId="382F31E3" w14:textId="77777777" w:rsidR="001119E7"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1119E7" w14:paraId="4926177D" w14:textId="77777777" w:rsidTr="005F03C8">
              <w:tc>
                <w:tcPr>
                  <w:tcW w:w="7879" w:type="dxa"/>
                </w:tcPr>
                <w:p w14:paraId="72DAA62E"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a un atleta previamente registrado, con el dato del </w:t>
                  </w:r>
                  <w:proofErr w:type="gramStart"/>
                  <w:r>
                    <w:rPr>
                      <w:rFonts w:ascii="Times New Roman" w:hAnsi="Times New Roman" w:cs="Times New Roman"/>
                      <w:sz w:val="24"/>
                      <w:szCs w:val="24"/>
                    </w:rPr>
                    <w:t>campo ”</w:t>
                  </w:r>
                  <w:proofErr w:type="gramEnd"/>
                  <w:r>
                    <w:rPr>
                      <w:rFonts w:ascii="Times New Roman" w:hAnsi="Times New Roman" w:cs="Times New Roman"/>
                      <w:sz w:val="24"/>
                      <w:szCs w:val="24"/>
                    </w:rPr>
                    <w:t>cedula” invalido.</w:t>
                  </w:r>
                </w:p>
              </w:tc>
            </w:tr>
            <w:tr w:rsidR="001119E7" w14:paraId="5E56C47D" w14:textId="77777777" w:rsidTr="005F03C8">
              <w:tc>
                <w:tcPr>
                  <w:tcW w:w="7879" w:type="dxa"/>
                </w:tcPr>
                <w:p w14:paraId="555FFC16" w14:textId="77777777" w:rsidR="001119E7" w:rsidRDefault="001119E7"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1119E7" w14:paraId="02986CE4" w14:textId="77777777" w:rsidTr="005F03C8">
              <w:tc>
                <w:tcPr>
                  <w:tcW w:w="7879" w:type="dxa"/>
                </w:tcPr>
                <w:p w14:paraId="41BCC9D9" w14:textId="77777777" w:rsidR="001119E7" w:rsidRPr="00226B4D" w:rsidRDefault="001119E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10.c).</w:t>
                  </w:r>
                </w:p>
              </w:tc>
            </w:tr>
          </w:tbl>
          <w:p w14:paraId="2C961F40"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1119E7" w14:paraId="201DAD2B" w14:textId="77777777" w:rsidTr="005F03C8">
        <w:tc>
          <w:tcPr>
            <w:tcW w:w="2688" w:type="dxa"/>
          </w:tcPr>
          <w:p w14:paraId="3D742DE7"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2D11D4CE"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119E7" w14:paraId="260B3902" w14:textId="77777777" w:rsidTr="005F03C8">
        <w:tc>
          <w:tcPr>
            <w:tcW w:w="2688" w:type="dxa"/>
          </w:tcPr>
          <w:p w14:paraId="2D89054B" w14:textId="77777777" w:rsidR="001119E7" w:rsidRPr="00D574E0" w:rsidRDefault="001119E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C9CCA56" w14:textId="77777777" w:rsidR="001119E7" w:rsidRDefault="001119E7"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06947372" w14:textId="77777777" w:rsidR="001119E7" w:rsidRDefault="001119E7" w:rsidP="0029413B">
      <w:pPr>
        <w:pStyle w:val="Parrafo"/>
        <w:ind w:firstLine="0"/>
      </w:pPr>
    </w:p>
    <w:p w14:paraId="4F1D6775" w14:textId="77777777" w:rsidR="001119E7" w:rsidRDefault="001119E7">
      <w:pPr>
        <w:rPr>
          <w:rFonts w:ascii="Times New Roman" w:hAnsi="Times New Roman"/>
          <w:sz w:val="24"/>
        </w:rPr>
      </w:pPr>
      <w:r>
        <w:br w:type="page"/>
      </w:r>
    </w:p>
    <w:p w14:paraId="658E6CBF" w14:textId="534F621E" w:rsidR="007A43EE" w:rsidRDefault="007A43EE" w:rsidP="0029413B">
      <w:pPr>
        <w:pStyle w:val="Parrafo"/>
        <w:ind w:firstLine="0"/>
      </w:pPr>
      <w:r w:rsidRPr="001E2F6B">
        <w:rPr>
          <w:noProof/>
          <w:lang w:eastAsia="es-VE"/>
        </w:rPr>
        <w:lastRenderedPageBreak/>
        <mc:AlternateContent>
          <mc:Choice Requires="wps">
            <w:drawing>
              <wp:anchor distT="0" distB="0" distL="114300" distR="114300" simplePos="0" relativeHeight="251700224" behindDoc="1" locked="0" layoutInCell="1" allowOverlap="1" wp14:anchorId="2773FA75" wp14:editId="1F349D63">
                <wp:simplePos x="0" y="0"/>
                <wp:positionH relativeFrom="margin">
                  <wp:posOffset>-76553</wp:posOffset>
                </wp:positionH>
                <wp:positionV relativeFrom="page">
                  <wp:posOffset>1440815</wp:posOffset>
                </wp:positionV>
                <wp:extent cx="7239706" cy="7386461"/>
                <wp:effectExtent l="19050" t="19050" r="18415" b="24130"/>
                <wp:wrapNone/>
                <wp:docPr id="483189850" name="Rectángulo 1"/>
                <wp:cNvGraphicFramePr/>
                <a:graphic xmlns:a="http://schemas.openxmlformats.org/drawingml/2006/main">
                  <a:graphicData uri="http://schemas.microsoft.com/office/word/2010/wordprocessingShape">
                    <wps:wsp>
                      <wps:cNvSpPr/>
                      <wps:spPr>
                        <a:xfrm>
                          <a:off x="0" y="0"/>
                          <a:ext cx="7239706" cy="7386461"/>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465F" id="Rectángulo 1" o:spid="_x0000_s1026" style="position:absolute;margin-left:-6.05pt;margin-top:113.45pt;width:570.05pt;height:581.6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" filled="f" strokecolor="#030e13 [484]" strokeweight="2.25pt">
                <w10:wrap anchorx="margin" anchory="page"/>
              </v:rect>
            </w:pict>
          </mc:Fallback>
        </mc:AlternateContent>
      </w:r>
    </w:p>
    <w:p w14:paraId="097699E0" w14:textId="77777777" w:rsidR="007A43EE" w:rsidRDefault="007A43EE" w:rsidP="007A43EE">
      <w:pPr>
        <w:pStyle w:val="Cuadros"/>
      </w:pPr>
      <w:r>
        <w:t>Cuadro Nº11 Modulo Roles y Permiso, Sub – modulo: Crear Roles</w:t>
      </w:r>
    </w:p>
    <w:tbl>
      <w:tblPr>
        <w:tblStyle w:val="Tablaconcuadrcula"/>
        <w:tblW w:w="0" w:type="auto"/>
        <w:tblInd w:w="322" w:type="dxa"/>
        <w:tblLook w:val="04A0" w:firstRow="1" w:lastRow="0" w:firstColumn="1" w:lastColumn="0" w:noHBand="0" w:noVBand="1"/>
      </w:tblPr>
      <w:tblGrid>
        <w:gridCol w:w="2640"/>
        <w:gridCol w:w="7801"/>
      </w:tblGrid>
      <w:tr w:rsidR="007A43EE" w14:paraId="1A72951E" w14:textId="77777777" w:rsidTr="005F03C8">
        <w:tc>
          <w:tcPr>
            <w:tcW w:w="2688" w:type="dxa"/>
          </w:tcPr>
          <w:p w14:paraId="25F9EE4F"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00380E91" w14:textId="77777777" w:rsidR="007A43EE" w:rsidRDefault="007A43EE" w:rsidP="005F03C8"/>
          <w:tbl>
            <w:tblPr>
              <w:tblStyle w:val="Tablaconcuadrcula"/>
              <w:tblW w:w="0" w:type="auto"/>
              <w:tblLook w:val="04A0" w:firstRow="1" w:lastRow="0" w:firstColumn="1" w:lastColumn="0" w:noHBand="0" w:noVBand="1"/>
            </w:tblPr>
            <w:tblGrid>
              <w:gridCol w:w="7575"/>
            </w:tblGrid>
            <w:tr w:rsidR="007A43EE" w14:paraId="11505438" w14:textId="77777777" w:rsidTr="005F03C8">
              <w:tc>
                <w:tcPr>
                  <w:tcW w:w="7879" w:type="dxa"/>
                  <w:shd w:val="clear" w:color="auto" w:fill="D9D9D9" w:themeFill="background1" w:themeFillShade="D9"/>
                </w:tcPr>
                <w:p w14:paraId="01937731"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A43EE" w14:paraId="2B789E03" w14:textId="77777777" w:rsidTr="005F03C8">
              <w:tc>
                <w:tcPr>
                  <w:tcW w:w="7879" w:type="dxa"/>
                </w:tcPr>
                <w:p w14:paraId="51BB99C8" w14:textId="77777777" w:rsidR="007A43EE" w:rsidRPr="00D574E0"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25077DFA" w14:textId="77777777" w:rsidR="007A43EE" w:rsidRPr="00D574E0"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7A43EE" w14:paraId="774875E8" w14:textId="77777777" w:rsidTr="005F03C8">
              <w:tc>
                <w:tcPr>
                  <w:tcW w:w="7879" w:type="dxa"/>
                  <w:shd w:val="clear" w:color="auto" w:fill="D9D9D9" w:themeFill="background1" w:themeFillShade="D9"/>
                </w:tcPr>
                <w:p w14:paraId="4D52A9CA"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A43EE" w14:paraId="04607197" w14:textId="77777777" w:rsidTr="005F03C8">
              <w:tc>
                <w:tcPr>
                  <w:tcW w:w="7879" w:type="dxa"/>
                </w:tcPr>
                <w:p w14:paraId="31E04915" w14:textId="158FB81C" w:rsidR="007A43EE" w:rsidRPr="00450745"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w:t>
                  </w:r>
                  <w:r w:rsidR="00B66029">
                    <w:rPr>
                      <w:rFonts w:ascii="Times New Roman" w:hAnsi="Times New Roman" w:cs="Times New Roman"/>
                      <w:sz w:val="24"/>
                      <w:szCs w:val="24"/>
                    </w:rPr>
                    <w:t xml:space="preserve"> un rol</w:t>
                  </w:r>
                  <w:r>
                    <w:rPr>
                      <w:rFonts w:ascii="Times New Roman" w:hAnsi="Times New Roman" w:cs="Times New Roman"/>
                      <w:sz w:val="24"/>
                      <w:szCs w:val="24"/>
                    </w:rPr>
                    <w:t>, y a su vez evaluar la respuesta</w:t>
                  </w:r>
                </w:p>
              </w:tc>
            </w:tr>
            <w:tr w:rsidR="007A43EE" w14:paraId="27A0EAA6" w14:textId="77777777" w:rsidTr="005F03C8">
              <w:tc>
                <w:tcPr>
                  <w:tcW w:w="7879" w:type="dxa"/>
                </w:tcPr>
                <w:p w14:paraId="02F261DC" w14:textId="77777777" w:rsidR="007A43EE" w:rsidRPr="00866077"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Nombre del rol.</w:t>
                  </w:r>
                </w:p>
              </w:tc>
            </w:tr>
            <w:tr w:rsidR="007A43EE" w14:paraId="0D18D2B0" w14:textId="77777777" w:rsidTr="005F03C8">
              <w:tc>
                <w:tcPr>
                  <w:tcW w:w="7879" w:type="dxa"/>
                </w:tcPr>
                <w:p w14:paraId="63569ED9" w14:textId="1F3868C4" w:rsidR="007A43EE" w:rsidRPr="008F40E8"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los filtros aplicados (Anexo 1</w:t>
                  </w:r>
                  <w:r w:rsidR="00B66029">
                    <w:rPr>
                      <w:rFonts w:ascii="Times New Roman" w:hAnsi="Times New Roman" w:cs="Times New Roman"/>
                      <w:sz w:val="24"/>
                      <w:szCs w:val="24"/>
                    </w:rPr>
                    <w:t>1</w:t>
                  </w:r>
                  <w:r>
                    <w:rPr>
                      <w:rFonts w:ascii="Times New Roman" w:hAnsi="Times New Roman" w:cs="Times New Roman"/>
                      <w:sz w:val="24"/>
                      <w:szCs w:val="24"/>
                    </w:rPr>
                    <w:t>.a) sean correctos y las pruebas sean exitosa. (Anexo 1</w:t>
                  </w:r>
                  <w:r w:rsidR="00B66029">
                    <w:rPr>
                      <w:rFonts w:ascii="Times New Roman" w:hAnsi="Times New Roman" w:cs="Times New Roman"/>
                      <w:sz w:val="24"/>
                      <w:szCs w:val="24"/>
                    </w:rPr>
                    <w:t>1</w:t>
                  </w:r>
                  <w:r>
                    <w:rPr>
                      <w:rFonts w:ascii="Times New Roman" w:hAnsi="Times New Roman" w:cs="Times New Roman"/>
                      <w:sz w:val="24"/>
                      <w:szCs w:val="24"/>
                    </w:rPr>
                    <w:t>.b)</w:t>
                  </w:r>
                </w:p>
              </w:tc>
            </w:tr>
            <w:tr w:rsidR="007A43EE" w14:paraId="0D3D4D7A" w14:textId="77777777" w:rsidTr="005F03C8">
              <w:tc>
                <w:tcPr>
                  <w:tcW w:w="7879" w:type="dxa"/>
                  <w:shd w:val="clear" w:color="auto" w:fill="D9D9D9" w:themeFill="background1" w:themeFillShade="D9"/>
                </w:tcPr>
                <w:p w14:paraId="0C5753FA" w14:textId="77777777" w:rsidR="007A43EE"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A43EE" w14:paraId="2BAB6520" w14:textId="77777777" w:rsidTr="005F03C8">
              <w:tc>
                <w:tcPr>
                  <w:tcW w:w="7879" w:type="dxa"/>
                </w:tcPr>
                <w:p w14:paraId="03D208E1" w14:textId="77777777" w:rsidR="007A43EE" w:rsidRPr="00450745"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7A43EE" w14:paraId="388E59ED" w14:textId="77777777" w:rsidTr="005F03C8">
              <w:tc>
                <w:tcPr>
                  <w:tcW w:w="7879" w:type="dxa"/>
                </w:tcPr>
                <w:p w14:paraId="695337BE" w14:textId="77777777" w:rsidR="007A43EE" w:rsidRDefault="007A43EE"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7A43EE" w14:paraId="103770CB" w14:textId="77777777" w:rsidTr="005F03C8">
              <w:tc>
                <w:tcPr>
                  <w:tcW w:w="7879" w:type="dxa"/>
                </w:tcPr>
                <w:p w14:paraId="481CB423" w14:textId="6385AEB6" w:rsidR="007A43EE" w:rsidRPr="00226B4D"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1</w:t>
                  </w:r>
                  <w:r w:rsidR="00B66029">
                    <w:rPr>
                      <w:rFonts w:ascii="Times New Roman" w:hAnsi="Times New Roman" w:cs="Times New Roman"/>
                      <w:sz w:val="24"/>
                      <w:szCs w:val="24"/>
                    </w:rPr>
                    <w:t>1</w:t>
                  </w:r>
                  <w:r>
                    <w:rPr>
                      <w:rFonts w:ascii="Times New Roman" w:hAnsi="Times New Roman" w:cs="Times New Roman"/>
                      <w:sz w:val="24"/>
                      <w:szCs w:val="24"/>
                    </w:rPr>
                    <w:t>.c) sea evaluado y el resultado sea exitosos, y que la prueba culmine sin ningún inconveniente (Anexo 1</w:t>
                  </w:r>
                  <w:r w:rsidR="00B66029">
                    <w:rPr>
                      <w:rFonts w:ascii="Times New Roman" w:hAnsi="Times New Roman" w:cs="Times New Roman"/>
                      <w:sz w:val="24"/>
                      <w:szCs w:val="24"/>
                    </w:rPr>
                    <w:t>1</w:t>
                  </w:r>
                  <w:r>
                    <w:rPr>
                      <w:rFonts w:ascii="Times New Roman" w:hAnsi="Times New Roman" w:cs="Times New Roman"/>
                      <w:sz w:val="24"/>
                      <w:szCs w:val="24"/>
                    </w:rPr>
                    <w:t>.d).</w:t>
                  </w:r>
                </w:p>
              </w:tc>
            </w:tr>
            <w:tr w:rsidR="007A43EE" w14:paraId="1B1D3D89" w14:textId="77777777" w:rsidTr="005F03C8">
              <w:tc>
                <w:tcPr>
                  <w:tcW w:w="7879" w:type="dxa"/>
                  <w:shd w:val="clear" w:color="auto" w:fill="D9D9D9" w:themeFill="background1" w:themeFillShade="D9"/>
                </w:tcPr>
                <w:p w14:paraId="39EED990" w14:textId="77777777" w:rsidR="007A43EE"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A43EE" w14:paraId="48DA0BB2" w14:textId="77777777" w:rsidTr="005F03C8">
              <w:tc>
                <w:tcPr>
                  <w:tcW w:w="7879" w:type="dxa"/>
                </w:tcPr>
                <w:p w14:paraId="4BCE6A8A" w14:textId="77777777" w:rsidR="007A43EE" w:rsidRPr="00226B4D"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7A43EE" w14:paraId="387DB9DD" w14:textId="77777777" w:rsidTr="005F03C8">
              <w:tc>
                <w:tcPr>
                  <w:tcW w:w="7879" w:type="dxa"/>
                </w:tcPr>
                <w:p w14:paraId="6FFF8427" w14:textId="77777777" w:rsidR="007A43EE" w:rsidRDefault="007A43EE"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7A43EE" w14:paraId="006CFB79" w14:textId="77777777" w:rsidTr="005F03C8">
              <w:tc>
                <w:tcPr>
                  <w:tcW w:w="7879" w:type="dxa"/>
                </w:tcPr>
                <w:p w14:paraId="4A502A20" w14:textId="509EFFAC" w:rsidR="007A43EE" w:rsidRPr="00226B4D"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cuanto a las pruebas, utilizando los filtros necesarios (Anexo 1</w:t>
                  </w:r>
                  <w:r w:rsidR="00B66029">
                    <w:rPr>
                      <w:rFonts w:ascii="Times New Roman" w:hAnsi="Times New Roman" w:cs="Times New Roman"/>
                      <w:sz w:val="24"/>
                      <w:szCs w:val="24"/>
                    </w:rPr>
                    <w:t>1</w:t>
                  </w:r>
                  <w:r>
                    <w:rPr>
                      <w:rFonts w:ascii="Times New Roman" w:hAnsi="Times New Roman" w:cs="Times New Roman"/>
                      <w:sz w:val="24"/>
                      <w:szCs w:val="24"/>
                    </w:rPr>
                    <w:t>.e), se espera que la prueba sea exitosa. (Anexo 1</w:t>
                  </w:r>
                  <w:r w:rsidR="00B66029">
                    <w:rPr>
                      <w:rFonts w:ascii="Times New Roman" w:hAnsi="Times New Roman" w:cs="Times New Roman"/>
                      <w:sz w:val="24"/>
                      <w:szCs w:val="24"/>
                    </w:rPr>
                    <w:t>1</w:t>
                  </w:r>
                  <w:r>
                    <w:rPr>
                      <w:rFonts w:ascii="Times New Roman" w:hAnsi="Times New Roman" w:cs="Times New Roman"/>
                      <w:sz w:val="24"/>
                      <w:szCs w:val="24"/>
                    </w:rPr>
                    <w:t>.f).</w:t>
                  </w:r>
                </w:p>
              </w:tc>
            </w:tr>
          </w:tbl>
          <w:p w14:paraId="6FF80F5F"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A43EE" w14:paraId="1F0F1D5B" w14:textId="77777777" w:rsidTr="005F03C8">
        <w:tc>
          <w:tcPr>
            <w:tcW w:w="2688" w:type="dxa"/>
          </w:tcPr>
          <w:p w14:paraId="38CF6A9A"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08397376"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A43EE" w14:paraId="6D9BA9E0" w14:textId="77777777" w:rsidTr="005F03C8">
        <w:tc>
          <w:tcPr>
            <w:tcW w:w="2688" w:type="dxa"/>
          </w:tcPr>
          <w:p w14:paraId="21E5FB56"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0EE7CC77"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AECDE3E" w14:textId="77777777" w:rsidR="007A43EE" w:rsidRDefault="007A43EE" w:rsidP="0029413B">
      <w:pPr>
        <w:pStyle w:val="Parrafo"/>
        <w:ind w:firstLine="0"/>
      </w:pPr>
    </w:p>
    <w:p w14:paraId="35919DC9" w14:textId="77777777" w:rsidR="007A43EE" w:rsidRDefault="007A43EE">
      <w:pPr>
        <w:rPr>
          <w:rFonts w:ascii="Times New Roman" w:hAnsi="Times New Roman"/>
          <w:sz w:val="24"/>
        </w:rPr>
      </w:pPr>
      <w:r>
        <w:br w:type="page"/>
      </w:r>
    </w:p>
    <w:p w14:paraId="0C5BCEAC" w14:textId="3CDA5F52" w:rsidR="007A43EE" w:rsidRDefault="007A43EE" w:rsidP="0029413B">
      <w:pPr>
        <w:pStyle w:val="Parrafo"/>
        <w:ind w:firstLine="0"/>
      </w:pPr>
    </w:p>
    <w:p w14:paraId="08B978DA" w14:textId="77777777" w:rsidR="007A43EE" w:rsidRDefault="007A43EE" w:rsidP="007A43EE">
      <w:pPr>
        <w:pStyle w:val="Cuadros"/>
      </w:pPr>
      <w:r>
        <w:t>Cuadro Nº12 Modulo Roles y Permiso, Sub – modulo: Consultar Roles</w:t>
      </w:r>
    </w:p>
    <w:tbl>
      <w:tblPr>
        <w:tblStyle w:val="Tablaconcuadrcula"/>
        <w:tblW w:w="0" w:type="auto"/>
        <w:tblInd w:w="322" w:type="dxa"/>
        <w:tblLook w:val="04A0" w:firstRow="1" w:lastRow="0" w:firstColumn="1" w:lastColumn="0" w:noHBand="0" w:noVBand="1"/>
      </w:tblPr>
      <w:tblGrid>
        <w:gridCol w:w="2643"/>
        <w:gridCol w:w="7798"/>
      </w:tblGrid>
      <w:tr w:rsidR="007A43EE" w14:paraId="15D99087" w14:textId="77777777" w:rsidTr="005F03C8">
        <w:tc>
          <w:tcPr>
            <w:tcW w:w="2688" w:type="dxa"/>
          </w:tcPr>
          <w:p w14:paraId="4E5E044F"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07D81E9F" w14:textId="77777777" w:rsidR="007A43EE" w:rsidRDefault="007A43EE" w:rsidP="005F03C8"/>
          <w:tbl>
            <w:tblPr>
              <w:tblStyle w:val="Tablaconcuadrcula"/>
              <w:tblW w:w="0" w:type="auto"/>
              <w:tblLook w:val="04A0" w:firstRow="1" w:lastRow="0" w:firstColumn="1" w:lastColumn="0" w:noHBand="0" w:noVBand="1"/>
            </w:tblPr>
            <w:tblGrid>
              <w:gridCol w:w="7572"/>
            </w:tblGrid>
            <w:tr w:rsidR="007A43EE" w14:paraId="7EBE71DC" w14:textId="77777777" w:rsidTr="005F03C8">
              <w:tc>
                <w:tcPr>
                  <w:tcW w:w="7879" w:type="dxa"/>
                  <w:shd w:val="clear" w:color="auto" w:fill="D9D9D9" w:themeFill="background1" w:themeFillShade="D9"/>
                </w:tcPr>
                <w:p w14:paraId="091B7E06"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A43EE" w14:paraId="638B5B19" w14:textId="77777777" w:rsidTr="005F03C8">
              <w:tc>
                <w:tcPr>
                  <w:tcW w:w="7879" w:type="dxa"/>
                </w:tcPr>
                <w:p w14:paraId="6B230246" w14:textId="77777777" w:rsidR="007A43EE" w:rsidRPr="00D574E0"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91B3349" w14:textId="77777777" w:rsidR="007A43EE" w:rsidRPr="00D574E0"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7A43EE" w14:paraId="58AE1FE5" w14:textId="77777777" w:rsidTr="005F03C8">
              <w:tc>
                <w:tcPr>
                  <w:tcW w:w="7879" w:type="dxa"/>
                  <w:shd w:val="clear" w:color="auto" w:fill="D9D9D9" w:themeFill="background1" w:themeFillShade="D9"/>
                </w:tcPr>
                <w:p w14:paraId="7432B747"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A43EE" w14:paraId="49FDFCA6" w14:textId="77777777" w:rsidTr="005F03C8">
              <w:tc>
                <w:tcPr>
                  <w:tcW w:w="7879" w:type="dxa"/>
                </w:tcPr>
                <w:p w14:paraId="2B0A6CD5" w14:textId="77777777" w:rsidR="007A43EE" w:rsidRPr="00450745"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rol registrados</w:t>
                  </w:r>
                </w:p>
              </w:tc>
            </w:tr>
            <w:tr w:rsidR="007A43EE" w14:paraId="2F2A9E83" w14:textId="77777777" w:rsidTr="005F03C8">
              <w:tc>
                <w:tcPr>
                  <w:tcW w:w="7879" w:type="dxa"/>
                </w:tcPr>
                <w:p w14:paraId="2FD23AE8" w14:textId="77777777" w:rsidR="007A43EE" w:rsidRPr="00866077"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w:t>
                  </w:r>
                </w:p>
              </w:tc>
            </w:tr>
            <w:tr w:rsidR="007A43EE" w14:paraId="29DD83E9" w14:textId="77777777" w:rsidTr="005F03C8">
              <w:tc>
                <w:tcPr>
                  <w:tcW w:w="7879" w:type="dxa"/>
                </w:tcPr>
                <w:p w14:paraId="110FE554" w14:textId="782CBCB7" w:rsidR="007A43EE" w:rsidRPr="008F40E8"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la respuesta del sistema con los datos solicitados, (Anexo 1</w:t>
                  </w:r>
                  <w:r w:rsidR="00C95480">
                    <w:rPr>
                      <w:rFonts w:ascii="Times New Roman" w:hAnsi="Times New Roman" w:cs="Times New Roman"/>
                      <w:sz w:val="24"/>
                      <w:szCs w:val="24"/>
                    </w:rPr>
                    <w:t>2</w:t>
                  </w:r>
                  <w:r>
                    <w:rPr>
                      <w:rFonts w:ascii="Times New Roman" w:hAnsi="Times New Roman" w:cs="Times New Roman"/>
                      <w:sz w:val="24"/>
                      <w:szCs w:val="24"/>
                    </w:rPr>
                    <w:t>.a) y esperando una prueba exitosa con los filtros aplicados (Anexo 1</w:t>
                  </w:r>
                  <w:r w:rsidR="00C95480">
                    <w:rPr>
                      <w:rFonts w:ascii="Times New Roman" w:hAnsi="Times New Roman" w:cs="Times New Roman"/>
                      <w:sz w:val="24"/>
                      <w:szCs w:val="24"/>
                    </w:rPr>
                    <w:t>2</w:t>
                  </w:r>
                  <w:r>
                    <w:rPr>
                      <w:rFonts w:ascii="Times New Roman" w:hAnsi="Times New Roman" w:cs="Times New Roman"/>
                      <w:sz w:val="24"/>
                      <w:szCs w:val="24"/>
                    </w:rPr>
                    <w:t>.b).</w:t>
                  </w:r>
                </w:p>
              </w:tc>
            </w:tr>
            <w:tr w:rsidR="007A43EE" w14:paraId="34C4DD4B" w14:textId="77777777" w:rsidTr="005F03C8">
              <w:tc>
                <w:tcPr>
                  <w:tcW w:w="7879" w:type="dxa"/>
                  <w:shd w:val="clear" w:color="auto" w:fill="D9D9D9" w:themeFill="background1" w:themeFillShade="D9"/>
                </w:tcPr>
                <w:p w14:paraId="321A448F" w14:textId="77777777" w:rsidR="007A43EE"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A43EE" w14:paraId="2E2606FA" w14:textId="77777777" w:rsidTr="005F03C8">
              <w:tc>
                <w:tcPr>
                  <w:tcW w:w="7879" w:type="dxa"/>
                </w:tcPr>
                <w:p w14:paraId="7F6A5AB0" w14:textId="77777777" w:rsidR="007A43EE" w:rsidRPr="00450745"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rol con datos inválidos.</w:t>
                  </w:r>
                </w:p>
              </w:tc>
            </w:tr>
            <w:tr w:rsidR="007A43EE" w14:paraId="3B037D2C" w14:textId="77777777" w:rsidTr="005F03C8">
              <w:tc>
                <w:tcPr>
                  <w:tcW w:w="7879" w:type="dxa"/>
                </w:tcPr>
                <w:p w14:paraId="03E6742C" w14:textId="77777777" w:rsidR="007A43EE" w:rsidRPr="00866077"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w:t>
                  </w:r>
                </w:p>
              </w:tc>
            </w:tr>
            <w:tr w:rsidR="007A43EE" w14:paraId="0030E085" w14:textId="77777777" w:rsidTr="005F03C8">
              <w:tc>
                <w:tcPr>
                  <w:tcW w:w="7879" w:type="dxa"/>
                </w:tcPr>
                <w:p w14:paraId="0FE5DBE0" w14:textId="1C881D65" w:rsidR="007A43EE" w:rsidRPr="00226B4D" w:rsidRDefault="007A43E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 (Anexo 1</w:t>
                  </w:r>
                  <w:r w:rsidR="00C95480">
                    <w:rPr>
                      <w:rFonts w:ascii="Times New Roman" w:hAnsi="Times New Roman" w:cs="Times New Roman"/>
                      <w:sz w:val="24"/>
                      <w:szCs w:val="24"/>
                    </w:rPr>
                    <w:t>2</w:t>
                  </w:r>
                  <w:r>
                    <w:rPr>
                      <w:rFonts w:ascii="Times New Roman" w:hAnsi="Times New Roman" w:cs="Times New Roman"/>
                      <w:sz w:val="24"/>
                      <w:szCs w:val="24"/>
                    </w:rPr>
                    <w:t>.c)</w:t>
                  </w:r>
                </w:p>
              </w:tc>
            </w:tr>
            <w:tr w:rsidR="007A43EE" w14:paraId="26B4BC90" w14:textId="77777777" w:rsidTr="005F03C8">
              <w:tc>
                <w:tcPr>
                  <w:tcW w:w="7879" w:type="dxa"/>
                  <w:shd w:val="clear" w:color="auto" w:fill="D9D9D9" w:themeFill="background1" w:themeFillShade="D9"/>
                </w:tcPr>
                <w:p w14:paraId="6E21EE02" w14:textId="77777777" w:rsidR="007A43EE"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A43EE" w14:paraId="28040E35" w14:textId="77777777" w:rsidTr="005F03C8">
              <w:tc>
                <w:tcPr>
                  <w:tcW w:w="7879" w:type="dxa"/>
                </w:tcPr>
                <w:p w14:paraId="7EB2AF82" w14:textId="77777777" w:rsidR="007A43EE" w:rsidRPr="001F31A5" w:rsidRDefault="007A43EE"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realizará una consulta general de los roles registrados.</w:t>
                  </w:r>
                </w:p>
              </w:tc>
            </w:tr>
            <w:tr w:rsidR="007A43EE" w14:paraId="5EE9D991" w14:textId="77777777" w:rsidTr="005F03C8">
              <w:tc>
                <w:tcPr>
                  <w:tcW w:w="7879" w:type="dxa"/>
                </w:tcPr>
                <w:p w14:paraId="3EA1C405" w14:textId="77777777" w:rsidR="007A43EE" w:rsidRPr="001F31A5" w:rsidRDefault="007A43EE" w:rsidP="005F03C8">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7A43EE" w14:paraId="2E4FD266" w14:textId="77777777" w:rsidTr="005F03C8">
              <w:tc>
                <w:tcPr>
                  <w:tcW w:w="7879" w:type="dxa"/>
                </w:tcPr>
                <w:p w14:paraId="4C4C8324" w14:textId="1CE86A0C" w:rsidR="007A43EE" w:rsidRPr="00B405D1" w:rsidRDefault="007A43EE" w:rsidP="005F03C8">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Se</w:t>
                  </w:r>
                  <w:proofErr w:type="gramEnd"/>
                  <w:r>
                    <w:rPr>
                      <w:rFonts w:ascii="Times New Roman" w:hAnsi="Times New Roman" w:cs="Times New Roman"/>
                      <w:bCs/>
                      <w:sz w:val="24"/>
                      <w:szCs w:val="24"/>
                    </w:rPr>
                    <w:t xml:space="preserve"> espera los datos de los roles, por parte del sistema, en cambio las pruebas con los filtros añadidos deberían ser exitosas. (Anexo 1</w:t>
                  </w:r>
                  <w:r w:rsidR="00C95480">
                    <w:rPr>
                      <w:rFonts w:ascii="Times New Roman" w:hAnsi="Times New Roman" w:cs="Times New Roman"/>
                      <w:bCs/>
                      <w:sz w:val="24"/>
                      <w:szCs w:val="24"/>
                    </w:rPr>
                    <w:t>2</w:t>
                  </w:r>
                  <w:r>
                    <w:rPr>
                      <w:rFonts w:ascii="Times New Roman" w:hAnsi="Times New Roman" w:cs="Times New Roman"/>
                      <w:bCs/>
                      <w:sz w:val="24"/>
                      <w:szCs w:val="24"/>
                    </w:rPr>
                    <w:t>.d)</w:t>
                  </w:r>
                </w:p>
              </w:tc>
            </w:tr>
          </w:tbl>
          <w:p w14:paraId="4747501F"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A43EE" w14:paraId="24514AF6" w14:textId="77777777" w:rsidTr="005F03C8">
        <w:tc>
          <w:tcPr>
            <w:tcW w:w="2688" w:type="dxa"/>
          </w:tcPr>
          <w:p w14:paraId="568A47A9"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11EBF637"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A43EE" w14:paraId="456364B8" w14:textId="77777777" w:rsidTr="005F03C8">
        <w:tc>
          <w:tcPr>
            <w:tcW w:w="2688" w:type="dxa"/>
          </w:tcPr>
          <w:p w14:paraId="5DB594EF" w14:textId="77777777" w:rsidR="007A43EE" w:rsidRPr="00D574E0" w:rsidRDefault="007A43E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1A1F7F4D" w14:textId="77777777" w:rsidR="007A43EE" w:rsidRDefault="007A43EE"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5AE7C690" w14:textId="77777777" w:rsidR="007A43EE" w:rsidRDefault="007A43EE" w:rsidP="0029413B">
      <w:pPr>
        <w:pStyle w:val="Parrafo"/>
        <w:ind w:firstLine="0"/>
      </w:pPr>
    </w:p>
    <w:p w14:paraId="4C5D1EAC" w14:textId="77777777" w:rsidR="005855E5" w:rsidRDefault="005855E5">
      <w:pPr>
        <w:rPr>
          <w:rFonts w:ascii="Times New Roman" w:hAnsi="Times New Roman"/>
          <w:sz w:val="24"/>
        </w:rPr>
      </w:pPr>
      <w:r>
        <w:br w:type="page"/>
      </w:r>
    </w:p>
    <w:p w14:paraId="1138D341" w14:textId="1DCE6347" w:rsidR="005855E5" w:rsidRDefault="005855E5" w:rsidP="0029413B">
      <w:pPr>
        <w:pStyle w:val="Parrafo"/>
        <w:ind w:firstLine="0"/>
      </w:pPr>
    </w:p>
    <w:p w14:paraId="4C0D2C2B" w14:textId="77777777" w:rsidR="005855E5" w:rsidRDefault="005855E5" w:rsidP="005855E5">
      <w:pPr>
        <w:pStyle w:val="Cuadros"/>
      </w:pPr>
      <w:r>
        <w:t>Cuadro Nº13 Modulo Roles y Permisos, Sub – modulo: Modificar Rol</w:t>
      </w:r>
    </w:p>
    <w:tbl>
      <w:tblPr>
        <w:tblStyle w:val="Tablaconcuadrcula"/>
        <w:tblW w:w="0" w:type="auto"/>
        <w:tblInd w:w="322" w:type="dxa"/>
        <w:tblLook w:val="04A0" w:firstRow="1" w:lastRow="0" w:firstColumn="1" w:lastColumn="0" w:noHBand="0" w:noVBand="1"/>
      </w:tblPr>
      <w:tblGrid>
        <w:gridCol w:w="2642"/>
        <w:gridCol w:w="7799"/>
      </w:tblGrid>
      <w:tr w:rsidR="005855E5" w14:paraId="377961E9" w14:textId="77777777" w:rsidTr="005F03C8">
        <w:tc>
          <w:tcPr>
            <w:tcW w:w="2688" w:type="dxa"/>
          </w:tcPr>
          <w:p w14:paraId="3064595F"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14C54CA2" w14:textId="77777777" w:rsidR="005855E5" w:rsidRDefault="005855E5" w:rsidP="005F03C8"/>
          <w:tbl>
            <w:tblPr>
              <w:tblStyle w:val="Tablaconcuadrcula"/>
              <w:tblW w:w="0" w:type="auto"/>
              <w:tblLook w:val="04A0" w:firstRow="1" w:lastRow="0" w:firstColumn="1" w:lastColumn="0" w:noHBand="0" w:noVBand="1"/>
            </w:tblPr>
            <w:tblGrid>
              <w:gridCol w:w="7573"/>
            </w:tblGrid>
            <w:tr w:rsidR="005855E5" w14:paraId="2277B15E" w14:textId="77777777" w:rsidTr="005F03C8">
              <w:tc>
                <w:tcPr>
                  <w:tcW w:w="7879" w:type="dxa"/>
                  <w:shd w:val="clear" w:color="auto" w:fill="D9D9D9" w:themeFill="background1" w:themeFillShade="D9"/>
                </w:tcPr>
                <w:p w14:paraId="7019A263"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5855E5" w14:paraId="5EA1B193" w14:textId="77777777" w:rsidTr="005F03C8">
              <w:tc>
                <w:tcPr>
                  <w:tcW w:w="7879" w:type="dxa"/>
                </w:tcPr>
                <w:p w14:paraId="64DC314C" w14:textId="77777777" w:rsidR="005855E5" w:rsidRPr="00D574E0"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E5C1BC1" w14:textId="77777777" w:rsidR="005855E5" w:rsidRPr="00D574E0"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5855E5" w14:paraId="60CB868E" w14:textId="77777777" w:rsidTr="005F03C8">
              <w:tc>
                <w:tcPr>
                  <w:tcW w:w="7879" w:type="dxa"/>
                  <w:shd w:val="clear" w:color="auto" w:fill="D9D9D9" w:themeFill="background1" w:themeFillShade="D9"/>
                </w:tcPr>
                <w:p w14:paraId="7C2634FB"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5855E5" w14:paraId="44FAC50F" w14:textId="77777777" w:rsidTr="005F03C8">
              <w:tc>
                <w:tcPr>
                  <w:tcW w:w="7879" w:type="dxa"/>
                </w:tcPr>
                <w:p w14:paraId="7AF5DBB6" w14:textId="77777777" w:rsidR="005855E5" w:rsidRPr="00450745"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creará un arreglo de datos con la id de un rol ya registrado, y verificar si la modificación de los otros datos es correcta y validada.</w:t>
                  </w:r>
                </w:p>
              </w:tc>
            </w:tr>
            <w:tr w:rsidR="005855E5" w14:paraId="76C791B9" w14:textId="77777777" w:rsidTr="005F03C8">
              <w:tc>
                <w:tcPr>
                  <w:tcW w:w="7879" w:type="dxa"/>
                </w:tcPr>
                <w:p w14:paraId="6366B8AC" w14:textId="77777777" w:rsidR="005855E5" w:rsidRPr="002E4F09"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rol – nombre del rol.</w:t>
                  </w:r>
                </w:p>
              </w:tc>
            </w:tr>
            <w:tr w:rsidR="005855E5" w14:paraId="4872860D" w14:textId="77777777" w:rsidTr="005F03C8">
              <w:tc>
                <w:tcPr>
                  <w:tcW w:w="7879" w:type="dxa"/>
                </w:tcPr>
                <w:p w14:paraId="612E4DFB" w14:textId="4A22785E" w:rsidR="005855E5" w:rsidRPr="008F40E8"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los cambios con éxito, y las pruebas sean satisfactorias. (Anexo 1</w:t>
                  </w:r>
                  <w:r w:rsidR="008443BC">
                    <w:rPr>
                      <w:rFonts w:ascii="Times New Roman" w:hAnsi="Times New Roman" w:cs="Times New Roman"/>
                      <w:sz w:val="24"/>
                      <w:szCs w:val="24"/>
                    </w:rPr>
                    <w:t>3</w:t>
                  </w:r>
                  <w:r>
                    <w:rPr>
                      <w:rFonts w:ascii="Times New Roman" w:hAnsi="Times New Roman" w:cs="Times New Roman"/>
                      <w:sz w:val="24"/>
                      <w:szCs w:val="24"/>
                    </w:rPr>
                    <w:t>.a)</w:t>
                  </w:r>
                </w:p>
              </w:tc>
            </w:tr>
            <w:tr w:rsidR="005855E5" w14:paraId="0BBA8B71" w14:textId="77777777" w:rsidTr="005F03C8">
              <w:tc>
                <w:tcPr>
                  <w:tcW w:w="7879" w:type="dxa"/>
                  <w:shd w:val="clear" w:color="auto" w:fill="D9D9D9" w:themeFill="background1" w:themeFillShade="D9"/>
                </w:tcPr>
                <w:p w14:paraId="6C8D81D4" w14:textId="77777777" w:rsidR="005855E5"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5855E5" w14:paraId="014E63F5" w14:textId="77777777" w:rsidTr="005F03C8">
              <w:tc>
                <w:tcPr>
                  <w:tcW w:w="7879" w:type="dxa"/>
                </w:tcPr>
                <w:p w14:paraId="0E843769" w14:textId="77777777" w:rsidR="005855E5" w:rsidRPr="00450745"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realizar un arreglo de datos con la id de un rol no registrado.</w:t>
                  </w:r>
                </w:p>
              </w:tc>
            </w:tr>
            <w:tr w:rsidR="005855E5" w14:paraId="1243D673" w14:textId="77777777" w:rsidTr="005F03C8">
              <w:tc>
                <w:tcPr>
                  <w:tcW w:w="7879" w:type="dxa"/>
                </w:tcPr>
                <w:p w14:paraId="375D52F2" w14:textId="77777777" w:rsidR="005855E5" w:rsidRPr="001514F8"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Id del rol – nombre del rol.</w:t>
                  </w:r>
                </w:p>
              </w:tc>
            </w:tr>
            <w:tr w:rsidR="005855E5" w14:paraId="7D6C3FE0" w14:textId="77777777" w:rsidTr="005F03C8">
              <w:tc>
                <w:tcPr>
                  <w:tcW w:w="7879" w:type="dxa"/>
                </w:tcPr>
                <w:p w14:paraId="4F86B21F" w14:textId="244E78E0"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 (Anexo 1</w:t>
                  </w:r>
                  <w:r w:rsidR="008443BC">
                    <w:rPr>
                      <w:rFonts w:ascii="Times New Roman" w:hAnsi="Times New Roman" w:cs="Times New Roman"/>
                      <w:sz w:val="24"/>
                      <w:szCs w:val="24"/>
                    </w:rPr>
                    <w:t>3</w:t>
                  </w:r>
                  <w:r>
                    <w:rPr>
                      <w:rFonts w:ascii="Times New Roman" w:hAnsi="Times New Roman" w:cs="Times New Roman"/>
                      <w:sz w:val="24"/>
                      <w:szCs w:val="24"/>
                    </w:rPr>
                    <w:t>.b)</w:t>
                  </w:r>
                </w:p>
              </w:tc>
            </w:tr>
            <w:tr w:rsidR="005855E5" w14:paraId="4A1CC333" w14:textId="77777777" w:rsidTr="005F03C8">
              <w:tc>
                <w:tcPr>
                  <w:tcW w:w="7879" w:type="dxa"/>
                  <w:shd w:val="clear" w:color="auto" w:fill="D9D9D9" w:themeFill="background1" w:themeFillShade="D9"/>
                </w:tcPr>
                <w:p w14:paraId="3CDB74CD" w14:textId="77777777" w:rsidR="005855E5"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5855E5" w14:paraId="65F7E6E1" w14:textId="77777777" w:rsidTr="005F03C8">
              <w:tc>
                <w:tcPr>
                  <w:tcW w:w="7879" w:type="dxa"/>
                </w:tcPr>
                <w:p w14:paraId="4C79567D" w14:textId="77777777"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un arreglo de datos con la id de un rol previamente registrado, con los datos a modificar no válidos.</w:t>
                  </w:r>
                </w:p>
              </w:tc>
            </w:tr>
            <w:tr w:rsidR="005855E5" w14:paraId="1530097B" w14:textId="77777777" w:rsidTr="005F03C8">
              <w:tc>
                <w:tcPr>
                  <w:tcW w:w="7879" w:type="dxa"/>
                </w:tcPr>
                <w:p w14:paraId="72612E09" w14:textId="77777777" w:rsidR="005855E5" w:rsidRDefault="005855E5"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rol nombre del rol.</w:t>
                  </w:r>
                </w:p>
              </w:tc>
            </w:tr>
            <w:tr w:rsidR="005855E5" w14:paraId="6645D07E" w14:textId="77777777" w:rsidTr="005F03C8">
              <w:tc>
                <w:tcPr>
                  <w:tcW w:w="7879" w:type="dxa"/>
                </w:tcPr>
                <w:p w14:paraId="6EE8710C" w14:textId="54BDC109"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 (Anexo 1</w:t>
                  </w:r>
                  <w:r w:rsidR="008443BC">
                    <w:rPr>
                      <w:rFonts w:ascii="Times New Roman" w:hAnsi="Times New Roman" w:cs="Times New Roman"/>
                      <w:sz w:val="24"/>
                      <w:szCs w:val="24"/>
                    </w:rPr>
                    <w:t>3</w:t>
                  </w:r>
                  <w:r>
                    <w:rPr>
                      <w:rFonts w:ascii="Times New Roman" w:hAnsi="Times New Roman" w:cs="Times New Roman"/>
                      <w:sz w:val="24"/>
                      <w:szCs w:val="24"/>
                    </w:rPr>
                    <w:t>.c).</w:t>
                  </w:r>
                </w:p>
              </w:tc>
            </w:tr>
          </w:tbl>
          <w:p w14:paraId="1F5C6AC9"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5855E5" w14:paraId="1C982E61" w14:textId="77777777" w:rsidTr="005F03C8">
        <w:tc>
          <w:tcPr>
            <w:tcW w:w="2688" w:type="dxa"/>
          </w:tcPr>
          <w:p w14:paraId="46ADE6A9"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1876B205"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5855E5" w14:paraId="54D0D44B" w14:textId="77777777" w:rsidTr="005F03C8">
        <w:tc>
          <w:tcPr>
            <w:tcW w:w="2688" w:type="dxa"/>
          </w:tcPr>
          <w:p w14:paraId="1537FA6F"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1F8F3AD6"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76C2703" w14:textId="77777777" w:rsidR="005855E5" w:rsidRDefault="005855E5" w:rsidP="0029413B">
      <w:pPr>
        <w:pStyle w:val="Parrafo"/>
        <w:ind w:firstLine="0"/>
      </w:pPr>
    </w:p>
    <w:p w14:paraId="237D7819" w14:textId="1F752742" w:rsidR="005855E5" w:rsidRDefault="005855E5">
      <w:pPr>
        <w:rPr>
          <w:rFonts w:ascii="Times New Roman" w:hAnsi="Times New Roman"/>
          <w:sz w:val="24"/>
        </w:rPr>
      </w:pPr>
      <w:r>
        <w:br w:type="page"/>
      </w:r>
    </w:p>
    <w:p w14:paraId="6C6FD016" w14:textId="4F89D63E" w:rsidR="005855E5" w:rsidRDefault="005855E5" w:rsidP="0029413B">
      <w:pPr>
        <w:pStyle w:val="Parrafo"/>
        <w:ind w:firstLine="0"/>
      </w:pPr>
    </w:p>
    <w:p w14:paraId="466814D9" w14:textId="77777777" w:rsidR="005855E5" w:rsidRDefault="005855E5" w:rsidP="005855E5">
      <w:pPr>
        <w:pStyle w:val="Cuadros"/>
      </w:pPr>
      <w:r>
        <w:t>Cuadro Nº14 Modulo Roles y Permisos, Sub – modulo: Eliminar Roles y Permisos</w:t>
      </w:r>
    </w:p>
    <w:tbl>
      <w:tblPr>
        <w:tblStyle w:val="Tablaconcuadrcula"/>
        <w:tblW w:w="0" w:type="auto"/>
        <w:tblInd w:w="322" w:type="dxa"/>
        <w:tblLook w:val="04A0" w:firstRow="1" w:lastRow="0" w:firstColumn="1" w:lastColumn="0" w:noHBand="0" w:noVBand="1"/>
      </w:tblPr>
      <w:tblGrid>
        <w:gridCol w:w="2640"/>
        <w:gridCol w:w="7801"/>
      </w:tblGrid>
      <w:tr w:rsidR="005855E5" w14:paraId="24430B92" w14:textId="77777777" w:rsidTr="005F03C8">
        <w:tc>
          <w:tcPr>
            <w:tcW w:w="2688" w:type="dxa"/>
          </w:tcPr>
          <w:p w14:paraId="21F4A3DF"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413F7016" w14:textId="77777777" w:rsidR="005855E5" w:rsidRDefault="005855E5" w:rsidP="005F03C8"/>
          <w:tbl>
            <w:tblPr>
              <w:tblStyle w:val="Tablaconcuadrcula"/>
              <w:tblW w:w="0" w:type="auto"/>
              <w:tblLook w:val="04A0" w:firstRow="1" w:lastRow="0" w:firstColumn="1" w:lastColumn="0" w:noHBand="0" w:noVBand="1"/>
            </w:tblPr>
            <w:tblGrid>
              <w:gridCol w:w="7575"/>
            </w:tblGrid>
            <w:tr w:rsidR="005855E5" w14:paraId="7793CC33" w14:textId="77777777" w:rsidTr="005F03C8">
              <w:tc>
                <w:tcPr>
                  <w:tcW w:w="7879" w:type="dxa"/>
                  <w:shd w:val="clear" w:color="auto" w:fill="D9D9D9" w:themeFill="background1" w:themeFillShade="D9"/>
                </w:tcPr>
                <w:p w14:paraId="39BBE02C"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5855E5" w14:paraId="058D8D77" w14:textId="77777777" w:rsidTr="005F03C8">
              <w:tc>
                <w:tcPr>
                  <w:tcW w:w="7879" w:type="dxa"/>
                </w:tcPr>
                <w:p w14:paraId="7C0DC705" w14:textId="77777777" w:rsidR="005855E5" w:rsidRPr="00D574E0"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7990CD1" w14:textId="77777777" w:rsidR="005855E5" w:rsidRPr="00D574E0"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5855E5" w14:paraId="0B534975" w14:textId="77777777" w:rsidTr="005F03C8">
              <w:tc>
                <w:tcPr>
                  <w:tcW w:w="7879" w:type="dxa"/>
                  <w:shd w:val="clear" w:color="auto" w:fill="D9D9D9" w:themeFill="background1" w:themeFillShade="D9"/>
                </w:tcPr>
                <w:p w14:paraId="2278B20C"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5855E5" w14:paraId="4CBFF1C2" w14:textId="77777777" w:rsidTr="005F03C8">
              <w:tc>
                <w:tcPr>
                  <w:tcW w:w="7879" w:type="dxa"/>
                </w:tcPr>
                <w:p w14:paraId="1535D1D7" w14:textId="77777777" w:rsidR="005855E5" w:rsidRPr="00697F7B"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procede a eliminar un Rol previamente registrado con su id.</w:t>
                  </w:r>
                </w:p>
              </w:tc>
            </w:tr>
            <w:tr w:rsidR="005855E5" w14:paraId="77F1961F" w14:textId="77777777" w:rsidTr="005F03C8">
              <w:tc>
                <w:tcPr>
                  <w:tcW w:w="7879" w:type="dxa"/>
                </w:tcPr>
                <w:p w14:paraId="7AAA7258" w14:textId="77777777" w:rsidR="005855E5" w:rsidRPr="002E4F09"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rol.</w:t>
                  </w:r>
                </w:p>
              </w:tc>
            </w:tr>
            <w:tr w:rsidR="005855E5" w14:paraId="01559F46" w14:textId="77777777" w:rsidTr="005F03C8">
              <w:tc>
                <w:tcPr>
                  <w:tcW w:w="7879" w:type="dxa"/>
                </w:tcPr>
                <w:p w14:paraId="0A1922B8" w14:textId="19245DE1" w:rsidR="005855E5" w:rsidRPr="008F40E8"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el sistema realice la eliminación con éxito, y las pruebas sean satisfactorias. (Anexo 1</w:t>
                  </w:r>
                  <w:r w:rsidR="00ED4629">
                    <w:rPr>
                      <w:rFonts w:ascii="Times New Roman" w:hAnsi="Times New Roman" w:cs="Times New Roman"/>
                      <w:sz w:val="24"/>
                      <w:szCs w:val="24"/>
                    </w:rPr>
                    <w:t>4</w:t>
                  </w:r>
                  <w:r>
                    <w:rPr>
                      <w:rFonts w:ascii="Times New Roman" w:hAnsi="Times New Roman" w:cs="Times New Roman"/>
                      <w:sz w:val="24"/>
                      <w:szCs w:val="24"/>
                    </w:rPr>
                    <w:t>.a)</w:t>
                  </w:r>
                </w:p>
              </w:tc>
            </w:tr>
            <w:tr w:rsidR="005855E5" w14:paraId="48C02CCA" w14:textId="77777777" w:rsidTr="005F03C8">
              <w:tc>
                <w:tcPr>
                  <w:tcW w:w="7879" w:type="dxa"/>
                  <w:shd w:val="clear" w:color="auto" w:fill="D9D9D9" w:themeFill="background1" w:themeFillShade="D9"/>
                </w:tcPr>
                <w:p w14:paraId="4CCBFD45" w14:textId="77777777" w:rsidR="005855E5"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5855E5" w14:paraId="32E934B1" w14:textId="77777777" w:rsidTr="005F03C8">
              <w:tc>
                <w:tcPr>
                  <w:tcW w:w="7879" w:type="dxa"/>
                </w:tcPr>
                <w:p w14:paraId="0F8315D5" w14:textId="77777777" w:rsidR="005855E5" w:rsidRPr="00450745"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eliminar un rol no registrado.</w:t>
                  </w:r>
                </w:p>
              </w:tc>
            </w:tr>
            <w:tr w:rsidR="005855E5" w14:paraId="3F85BD1D" w14:textId="77777777" w:rsidTr="005F03C8">
              <w:tc>
                <w:tcPr>
                  <w:tcW w:w="7879" w:type="dxa"/>
                </w:tcPr>
                <w:p w14:paraId="37973980" w14:textId="77777777" w:rsidR="005855E5" w:rsidRPr="001514F8"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Id del rol.</w:t>
                  </w:r>
                </w:p>
              </w:tc>
            </w:tr>
            <w:tr w:rsidR="005855E5" w14:paraId="1EB53383" w14:textId="77777777" w:rsidTr="005F03C8">
              <w:tc>
                <w:tcPr>
                  <w:tcW w:w="7879" w:type="dxa"/>
                </w:tcPr>
                <w:p w14:paraId="08B4E4AB" w14:textId="58886DF6"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1</w:t>
                  </w:r>
                  <w:r w:rsidR="00ED4629">
                    <w:rPr>
                      <w:rFonts w:ascii="Times New Roman" w:hAnsi="Times New Roman" w:cs="Times New Roman"/>
                      <w:sz w:val="24"/>
                      <w:szCs w:val="24"/>
                    </w:rPr>
                    <w:t>4</w:t>
                  </w:r>
                  <w:r>
                    <w:rPr>
                      <w:rFonts w:ascii="Times New Roman" w:hAnsi="Times New Roman" w:cs="Times New Roman"/>
                      <w:sz w:val="24"/>
                      <w:szCs w:val="24"/>
                    </w:rPr>
                    <w:t>.b)</w:t>
                  </w:r>
                </w:p>
              </w:tc>
            </w:tr>
            <w:tr w:rsidR="005855E5" w14:paraId="362F5D9E" w14:textId="77777777" w:rsidTr="005F03C8">
              <w:tc>
                <w:tcPr>
                  <w:tcW w:w="7879" w:type="dxa"/>
                  <w:shd w:val="clear" w:color="auto" w:fill="D9D9D9" w:themeFill="background1" w:themeFillShade="D9"/>
                </w:tcPr>
                <w:p w14:paraId="2885F5B1" w14:textId="77777777" w:rsidR="005855E5"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5855E5" w14:paraId="4AADF547" w14:textId="77777777" w:rsidTr="005F03C8">
              <w:tc>
                <w:tcPr>
                  <w:tcW w:w="7879" w:type="dxa"/>
                </w:tcPr>
                <w:p w14:paraId="522759D4" w14:textId="77777777"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a un rol previamente registrado, con el dato del campo” </w:t>
                  </w:r>
                  <w:proofErr w:type="spellStart"/>
                  <w:r>
                    <w:rPr>
                      <w:rFonts w:ascii="Times New Roman" w:hAnsi="Times New Roman" w:cs="Times New Roman"/>
                      <w:sz w:val="24"/>
                      <w:szCs w:val="24"/>
                    </w:rPr>
                    <w:t>id_rol</w:t>
                  </w:r>
                  <w:proofErr w:type="spellEnd"/>
                  <w:r>
                    <w:rPr>
                      <w:rFonts w:ascii="Times New Roman" w:hAnsi="Times New Roman" w:cs="Times New Roman"/>
                      <w:sz w:val="24"/>
                      <w:szCs w:val="24"/>
                    </w:rPr>
                    <w:t>” invalido.</w:t>
                  </w:r>
                </w:p>
              </w:tc>
            </w:tr>
            <w:tr w:rsidR="005855E5" w14:paraId="4C108EBF" w14:textId="77777777" w:rsidTr="005F03C8">
              <w:tc>
                <w:tcPr>
                  <w:tcW w:w="7879" w:type="dxa"/>
                </w:tcPr>
                <w:p w14:paraId="0EA787C7" w14:textId="77777777" w:rsidR="005855E5" w:rsidRDefault="005855E5"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rol.</w:t>
                  </w:r>
                </w:p>
              </w:tc>
            </w:tr>
            <w:tr w:rsidR="005855E5" w14:paraId="04457D81" w14:textId="77777777" w:rsidTr="005F03C8">
              <w:tc>
                <w:tcPr>
                  <w:tcW w:w="7879" w:type="dxa"/>
                </w:tcPr>
                <w:p w14:paraId="32410ABB" w14:textId="6D660198" w:rsidR="005855E5" w:rsidRPr="00226B4D" w:rsidRDefault="005855E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1</w:t>
                  </w:r>
                  <w:r w:rsidR="00ED4629">
                    <w:rPr>
                      <w:rFonts w:ascii="Times New Roman" w:hAnsi="Times New Roman" w:cs="Times New Roman"/>
                      <w:sz w:val="24"/>
                      <w:szCs w:val="24"/>
                    </w:rPr>
                    <w:t>4</w:t>
                  </w:r>
                  <w:r>
                    <w:rPr>
                      <w:rFonts w:ascii="Times New Roman" w:hAnsi="Times New Roman" w:cs="Times New Roman"/>
                      <w:sz w:val="24"/>
                      <w:szCs w:val="24"/>
                    </w:rPr>
                    <w:t>.c).</w:t>
                  </w:r>
                </w:p>
              </w:tc>
            </w:tr>
          </w:tbl>
          <w:p w14:paraId="78EC81F8"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5855E5" w14:paraId="38D19BA5" w14:textId="77777777" w:rsidTr="005F03C8">
        <w:tc>
          <w:tcPr>
            <w:tcW w:w="2688" w:type="dxa"/>
          </w:tcPr>
          <w:p w14:paraId="3B1F98E9"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4639F750"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5855E5" w14:paraId="6E674778" w14:textId="77777777" w:rsidTr="005F03C8">
        <w:tc>
          <w:tcPr>
            <w:tcW w:w="2688" w:type="dxa"/>
          </w:tcPr>
          <w:p w14:paraId="5C4CCBC7" w14:textId="77777777" w:rsidR="005855E5" w:rsidRPr="00D574E0" w:rsidRDefault="005855E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09326C09" w14:textId="77777777" w:rsidR="005855E5" w:rsidRDefault="005855E5"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4D8F4F92" w14:textId="77777777" w:rsidR="005855E5" w:rsidRDefault="005855E5" w:rsidP="0029413B">
      <w:pPr>
        <w:pStyle w:val="Parrafo"/>
        <w:ind w:firstLine="0"/>
      </w:pPr>
    </w:p>
    <w:p w14:paraId="593F4EF8" w14:textId="77777777" w:rsidR="0034687D" w:rsidRDefault="0034687D">
      <w:pPr>
        <w:rPr>
          <w:rFonts w:ascii="Times New Roman" w:hAnsi="Times New Roman"/>
          <w:sz w:val="24"/>
        </w:rPr>
      </w:pPr>
      <w:r>
        <w:br w:type="page"/>
      </w:r>
    </w:p>
    <w:p w14:paraId="6ED08089" w14:textId="75ECF05F" w:rsidR="0034687D" w:rsidRDefault="0034687D" w:rsidP="0029413B">
      <w:pPr>
        <w:pStyle w:val="Parrafo"/>
        <w:ind w:firstLine="0"/>
      </w:pPr>
    </w:p>
    <w:p w14:paraId="4506AB0E" w14:textId="75A9EE8F" w:rsidR="0079698C" w:rsidRDefault="0079698C" w:rsidP="0079698C">
      <w:pPr>
        <w:pStyle w:val="Cuadros"/>
      </w:pPr>
      <w:r w:rsidRPr="00923348">
        <w:t>Cuadro Nº15 Modulo Roles y Permiso, Sub – modulo: Asignar Rol</w:t>
      </w:r>
    </w:p>
    <w:tbl>
      <w:tblPr>
        <w:tblStyle w:val="Tablaconcuadrcula"/>
        <w:tblW w:w="0" w:type="auto"/>
        <w:tblInd w:w="322" w:type="dxa"/>
        <w:tblLook w:val="04A0" w:firstRow="1" w:lastRow="0" w:firstColumn="1" w:lastColumn="0" w:noHBand="0" w:noVBand="1"/>
      </w:tblPr>
      <w:tblGrid>
        <w:gridCol w:w="2640"/>
        <w:gridCol w:w="7801"/>
      </w:tblGrid>
      <w:tr w:rsidR="0079698C" w14:paraId="366122C8" w14:textId="77777777" w:rsidTr="008C36C8">
        <w:tc>
          <w:tcPr>
            <w:tcW w:w="2688" w:type="dxa"/>
          </w:tcPr>
          <w:p w14:paraId="2BDD2123"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5D4D0884" w14:textId="77777777" w:rsidR="0079698C" w:rsidRDefault="0079698C" w:rsidP="008C36C8"/>
          <w:tbl>
            <w:tblPr>
              <w:tblStyle w:val="Tablaconcuadrcula"/>
              <w:tblW w:w="0" w:type="auto"/>
              <w:tblLook w:val="04A0" w:firstRow="1" w:lastRow="0" w:firstColumn="1" w:lastColumn="0" w:noHBand="0" w:noVBand="1"/>
            </w:tblPr>
            <w:tblGrid>
              <w:gridCol w:w="7575"/>
            </w:tblGrid>
            <w:tr w:rsidR="0079698C" w14:paraId="675A5663" w14:textId="77777777" w:rsidTr="008C36C8">
              <w:tc>
                <w:tcPr>
                  <w:tcW w:w="7879" w:type="dxa"/>
                  <w:shd w:val="clear" w:color="auto" w:fill="D9D9D9" w:themeFill="background1" w:themeFillShade="D9"/>
                </w:tcPr>
                <w:p w14:paraId="6F4C90C2"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9698C" w14:paraId="46D621A3" w14:textId="77777777" w:rsidTr="008C36C8">
              <w:tc>
                <w:tcPr>
                  <w:tcW w:w="7879" w:type="dxa"/>
                </w:tcPr>
                <w:p w14:paraId="0FB1142C"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75F874C" w14:textId="40670B4D"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Validar los datos a </w:t>
                  </w:r>
                  <w:r w:rsidR="00923348">
                    <w:rPr>
                      <w:rFonts w:ascii="Times New Roman" w:hAnsi="Times New Roman" w:cs="Times New Roman"/>
                      <w:sz w:val="24"/>
                      <w:szCs w:val="24"/>
                    </w:rPr>
                    <w:t xml:space="preserve">asignar </w:t>
                  </w:r>
                  <w:r>
                    <w:rPr>
                      <w:rFonts w:ascii="Times New Roman" w:hAnsi="Times New Roman" w:cs="Times New Roman"/>
                      <w:sz w:val="24"/>
                      <w:szCs w:val="24"/>
                    </w:rPr>
                    <w:t>y detectar posibles fallas</w:t>
                  </w:r>
                </w:p>
              </w:tc>
            </w:tr>
            <w:tr w:rsidR="0079698C" w14:paraId="51E312CD" w14:textId="77777777" w:rsidTr="008C36C8">
              <w:tc>
                <w:tcPr>
                  <w:tcW w:w="7879" w:type="dxa"/>
                  <w:shd w:val="clear" w:color="auto" w:fill="D9D9D9" w:themeFill="background1" w:themeFillShade="D9"/>
                </w:tcPr>
                <w:p w14:paraId="1FD53871"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9698C" w14:paraId="52D7F072" w14:textId="77777777" w:rsidTr="008C36C8">
              <w:tc>
                <w:tcPr>
                  <w:tcW w:w="7879" w:type="dxa"/>
                </w:tcPr>
                <w:p w14:paraId="0F5534D1" w14:textId="40A33BDD"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w:t>
                  </w:r>
                  <w:r w:rsidR="00923348">
                    <w:rPr>
                      <w:rFonts w:ascii="Times New Roman" w:hAnsi="Times New Roman" w:cs="Times New Roman"/>
                      <w:sz w:val="24"/>
                      <w:szCs w:val="24"/>
                    </w:rPr>
                    <w:t>la asignación de</w:t>
                  </w:r>
                  <w:r>
                    <w:rPr>
                      <w:rFonts w:ascii="Times New Roman" w:hAnsi="Times New Roman" w:cs="Times New Roman"/>
                      <w:sz w:val="24"/>
                      <w:szCs w:val="24"/>
                    </w:rPr>
                    <w:t xml:space="preserve"> un rol, y a su vez evaluar la respuesta</w:t>
                  </w:r>
                </w:p>
              </w:tc>
            </w:tr>
            <w:tr w:rsidR="0079698C" w14:paraId="6D5FBB77" w14:textId="77777777" w:rsidTr="008C36C8">
              <w:tc>
                <w:tcPr>
                  <w:tcW w:w="7879" w:type="dxa"/>
                </w:tcPr>
                <w:p w14:paraId="413019EF" w14:textId="77777777" w:rsidR="0079698C" w:rsidRPr="00866077"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Nombre del rol.</w:t>
                  </w:r>
                </w:p>
              </w:tc>
            </w:tr>
            <w:tr w:rsidR="0079698C" w14:paraId="18F161A0" w14:textId="77777777" w:rsidTr="008C36C8">
              <w:tc>
                <w:tcPr>
                  <w:tcW w:w="7879" w:type="dxa"/>
                </w:tcPr>
                <w:p w14:paraId="0CA7B5AD" w14:textId="6FCFE89C" w:rsidR="0079698C" w:rsidRPr="008F40E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los filtros aplicados (Anexo 1</w:t>
                  </w:r>
                  <w:r w:rsidR="00923348">
                    <w:rPr>
                      <w:rFonts w:ascii="Times New Roman" w:hAnsi="Times New Roman" w:cs="Times New Roman"/>
                      <w:sz w:val="24"/>
                      <w:szCs w:val="24"/>
                    </w:rPr>
                    <w:t>5</w:t>
                  </w:r>
                  <w:r>
                    <w:rPr>
                      <w:rFonts w:ascii="Times New Roman" w:hAnsi="Times New Roman" w:cs="Times New Roman"/>
                      <w:sz w:val="24"/>
                      <w:szCs w:val="24"/>
                    </w:rPr>
                    <w:t>.a) sean correctos y las pruebas sean exitosa. (Anexo 1</w:t>
                  </w:r>
                  <w:r w:rsidR="00923348">
                    <w:rPr>
                      <w:rFonts w:ascii="Times New Roman" w:hAnsi="Times New Roman" w:cs="Times New Roman"/>
                      <w:sz w:val="24"/>
                      <w:szCs w:val="24"/>
                    </w:rPr>
                    <w:t>5</w:t>
                  </w:r>
                  <w:r>
                    <w:rPr>
                      <w:rFonts w:ascii="Times New Roman" w:hAnsi="Times New Roman" w:cs="Times New Roman"/>
                      <w:sz w:val="24"/>
                      <w:szCs w:val="24"/>
                    </w:rPr>
                    <w:t>.b)</w:t>
                  </w:r>
                </w:p>
              </w:tc>
            </w:tr>
            <w:tr w:rsidR="0079698C" w14:paraId="153AE59B" w14:textId="77777777" w:rsidTr="008C36C8">
              <w:tc>
                <w:tcPr>
                  <w:tcW w:w="7879" w:type="dxa"/>
                  <w:shd w:val="clear" w:color="auto" w:fill="D9D9D9" w:themeFill="background1" w:themeFillShade="D9"/>
                </w:tcPr>
                <w:p w14:paraId="7F3AFE4E"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9698C" w14:paraId="51F365CE" w14:textId="77777777" w:rsidTr="008C36C8">
              <w:tc>
                <w:tcPr>
                  <w:tcW w:w="7879" w:type="dxa"/>
                </w:tcPr>
                <w:p w14:paraId="0F873B1C" w14:textId="6AAE43CA"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w:t>
                  </w:r>
                  <w:r w:rsidR="00923348">
                    <w:rPr>
                      <w:rFonts w:ascii="Times New Roman" w:hAnsi="Times New Roman" w:cs="Times New Roman"/>
                      <w:sz w:val="24"/>
                      <w:szCs w:val="24"/>
                    </w:rPr>
                    <w:t xml:space="preserve">para la asignación de un rol previamente registrado y </w:t>
                  </w:r>
                  <w:r>
                    <w:rPr>
                      <w:rFonts w:ascii="Times New Roman" w:hAnsi="Times New Roman" w:cs="Times New Roman"/>
                      <w:sz w:val="24"/>
                      <w:szCs w:val="24"/>
                    </w:rPr>
                    <w:t>se evaluará la respuesta del sistema.</w:t>
                  </w:r>
                </w:p>
              </w:tc>
            </w:tr>
            <w:tr w:rsidR="0079698C" w14:paraId="5E374A2C" w14:textId="77777777" w:rsidTr="008C36C8">
              <w:tc>
                <w:tcPr>
                  <w:tcW w:w="7879" w:type="dxa"/>
                </w:tcPr>
                <w:p w14:paraId="0195785D"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79698C" w14:paraId="54ABE72F" w14:textId="77777777" w:rsidTr="008C36C8">
              <w:tc>
                <w:tcPr>
                  <w:tcW w:w="7879" w:type="dxa"/>
                </w:tcPr>
                <w:p w14:paraId="0A255148" w14:textId="249FD4AB"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1</w:t>
                  </w:r>
                  <w:r w:rsidR="00923348">
                    <w:rPr>
                      <w:rFonts w:ascii="Times New Roman" w:hAnsi="Times New Roman" w:cs="Times New Roman"/>
                      <w:sz w:val="24"/>
                      <w:szCs w:val="24"/>
                    </w:rPr>
                    <w:t>5</w:t>
                  </w:r>
                  <w:r>
                    <w:rPr>
                      <w:rFonts w:ascii="Times New Roman" w:hAnsi="Times New Roman" w:cs="Times New Roman"/>
                      <w:sz w:val="24"/>
                      <w:szCs w:val="24"/>
                    </w:rPr>
                    <w:t>.c) sea evaluado y el resultado sea exitosos, y que la prueba culmine sin ningún inconveniente (Anexo 1</w:t>
                  </w:r>
                  <w:r w:rsidR="00923348">
                    <w:rPr>
                      <w:rFonts w:ascii="Times New Roman" w:hAnsi="Times New Roman" w:cs="Times New Roman"/>
                      <w:sz w:val="24"/>
                      <w:szCs w:val="24"/>
                    </w:rPr>
                    <w:t>5</w:t>
                  </w:r>
                  <w:r>
                    <w:rPr>
                      <w:rFonts w:ascii="Times New Roman" w:hAnsi="Times New Roman" w:cs="Times New Roman"/>
                      <w:sz w:val="24"/>
                      <w:szCs w:val="24"/>
                    </w:rPr>
                    <w:t>.d).</w:t>
                  </w:r>
                </w:p>
              </w:tc>
            </w:tr>
            <w:tr w:rsidR="0079698C" w14:paraId="2540591A" w14:textId="77777777" w:rsidTr="008C36C8">
              <w:tc>
                <w:tcPr>
                  <w:tcW w:w="7879" w:type="dxa"/>
                  <w:shd w:val="clear" w:color="auto" w:fill="D9D9D9" w:themeFill="background1" w:themeFillShade="D9"/>
                </w:tcPr>
                <w:p w14:paraId="61D0E078"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9698C" w14:paraId="106F57FC" w14:textId="77777777" w:rsidTr="008C36C8">
              <w:tc>
                <w:tcPr>
                  <w:tcW w:w="7879" w:type="dxa"/>
                </w:tcPr>
                <w:p w14:paraId="30A6F770" w14:textId="77777777"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79698C" w14:paraId="7FB00AF5" w14:textId="77777777" w:rsidTr="008C36C8">
              <w:tc>
                <w:tcPr>
                  <w:tcW w:w="7879" w:type="dxa"/>
                </w:tcPr>
                <w:p w14:paraId="1A8F1F4A"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79698C" w14:paraId="0BC2B9C3" w14:textId="77777777" w:rsidTr="008C36C8">
              <w:tc>
                <w:tcPr>
                  <w:tcW w:w="7879" w:type="dxa"/>
                </w:tcPr>
                <w:p w14:paraId="1FA1583C" w14:textId="48E1F336"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cuanto a las pruebas, utilizando los filtros necesarios (Anexo 1</w:t>
                  </w:r>
                  <w:r w:rsidR="00923348">
                    <w:rPr>
                      <w:rFonts w:ascii="Times New Roman" w:hAnsi="Times New Roman" w:cs="Times New Roman"/>
                      <w:sz w:val="24"/>
                      <w:szCs w:val="24"/>
                    </w:rPr>
                    <w:t>5</w:t>
                  </w:r>
                  <w:r>
                    <w:rPr>
                      <w:rFonts w:ascii="Times New Roman" w:hAnsi="Times New Roman" w:cs="Times New Roman"/>
                      <w:sz w:val="24"/>
                      <w:szCs w:val="24"/>
                    </w:rPr>
                    <w:t>.e), se espera que la prueba sea exitosa. (Anexo 1</w:t>
                  </w:r>
                  <w:r w:rsidR="00923348">
                    <w:rPr>
                      <w:rFonts w:ascii="Times New Roman" w:hAnsi="Times New Roman" w:cs="Times New Roman"/>
                      <w:sz w:val="24"/>
                      <w:szCs w:val="24"/>
                    </w:rPr>
                    <w:t>5</w:t>
                  </w:r>
                  <w:r>
                    <w:rPr>
                      <w:rFonts w:ascii="Times New Roman" w:hAnsi="Times New Roman" w:cs="Times New Roman"/>
                      <w:sz w:val="24"/>
                      <w:szCs w:val="24"/>
                    </w:rPr>
                    <w:t>.f).</w:t>
                  </w:r>
                </w:p>
              </w:tc>
            </w:tr>
          </w:tbl>
          <w:p w14:paraId="485D17A6"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9698C" w14:paraId="4057923A" w14:textId="77777777" w:rsidTr="008C36C8">
        <w:tc>
          <w:tcPr>
            <w:tcW w:w="2688" w:type="dxa"/>
          </w:tcPr>
          <w:p w14:paraId="47802693"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1A54C007"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9698C" w14:paraId="5575C4F8" w14:textId="77777777" w:rsidTr="008C36C8">
        <w:tc>
          <w:tcPr>
            <w:tcW w:w="2688" w:type="dxa"/>
          </w:tcPr>
          <w:p w14:paraId="7A91920F"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3D9D453B"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4BB5806A" w14:textId="77777777" w:rsidR="0079698C" w:rsidRDefault="0079698C" w:rsidP="0079698C">
      <w:pPr>
        <w:pStyle w:val="Parrafo"/>
      </w:pPr>
    </w:p>
    <w:p w14:paraId="0116E5CA" w14:textId="5C729FF5" w:rsidR="008443BC" w:rsidRDefault="008443BC">
      <w:pPr>
        <w:rPr>
          <w:rFonts w:ascii="Times New Roman" w:hAnsi="Times New Roman"/>
          <w:sz w:val="24"/>
        </w:rPr>
      </w:pPr>
      <w:r>
        <w:br w:type="page"/>
      </w:r>
    </w:p>
    <w:p w14:paraId="713221CF" w14:textId="77777777" w:rsidR="008443BC" w:rsidRDefault="008443BC" w:rsidP="008443BC">
      <w:pPr>
        <w:pStyle w:val="Parrafo"/>
      </w:pPr>
    </w:p>
    <w:p w14:paraId="2C381C7F" w14:textId="64A4EE4B" w:rsidR="0034687D" w:rsidRDefault="0034687D" w:rsidP="0034687D">
      <w:pPr>
        <w:pStyle w:val="Cuadros"/>
      </w:pPr>
      <w:r>
        <w:t>Cuadro Nº1</w:t>
      </w:r>
      <w:r w:rsidR="00923348">
        <w:t>6</w:t>
      </w:r>
      <w:r>
        <w:t xml:space="preserve"> Modulo Asistencia, Sub – modulo: Crear Asistencia</w:t>
      </w:r>
    </w:p>
    <w:tbl>
      <w:tblPr>
        <w:tblStyle w:val="Tablaconcuadrcula"/>
        <w:tblW w:w="0" w:type="auto"/>
        <w:tblInd w:w="322" w:type="dxa"/>
        <w:tblLook w:val="04A0" w:firstRow="1" w:lastRow="0" w:firstColumn="1" w:lastColumn="0" w:noHBand="0" w:noVBand="1"/>
      </w:tblPr>
      <w:tblGrid>
        <w:gridCol w:w="2640"/>
        <w:gridCol w:w="7801"/>
      </w:tblGrid>
      <w:tr w:rsidR="0034687D" w14:paraId="3F67516F" w14:textId="77777777" w:rsidTr="005F03C8">
        <w:tc>
          <w:tcPr>
            <w:tcW w:w="2688" w:type="dxa"/>
          </w:tcPr>
          <w:p w14:paraId="7FAA0402" w14:textId="77777777" w:rsidR="0034687D" w:rsidRPr="00D574E0"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3868B2B1" w14:textId="77777777" w:rsidR="0034687D" w:rsidRDefault="0034687D" w:rsidP="005F03C8"/>
          <w:tbl>
            <w:tblPr>
              <w:tblStyle w:val="Tablaconcuadrcula"/>
              <w:tblW w:w="0" w:type="auto"/>
              <w:tblLook w:val="04A0" w:firstRow="1" w:lastRow="0" w:firstColumn="1" w:lastColumn="0" w:noHBand="0" w:noVBand="1"/>
            </w:tblPr>
            <w:tblGrid>
              <w:gridCol w:w="7575"/>
            </w:tblGrid>
            <w:tr w:rsidR="0034687D" w14:paraId="35D60663" w14:textId="77777777" w:rsidTr="005F03C8">
              <w:tc>
                <w:tcPr>
                  <w:tcW w:w="7879" w:type="dxa"/>
                  <w:shd w:val="clear" w:color="auto" w:fill="D9D9D9" w:themeFill="background1" w:themeFillShade="D9"/>
                </w:tcPr>
                <w:p w14:paraId="239C14C8" w14:textId="77777777" w:rsidR="0034687D" w:rsidRPr="00D574E0"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34687D" w14:paraId="5E8488A2" w14:textId="77777777" w:rsidTr="005F03C8">
              <w:tc>
                <w:tcPr>
                  <w:tcW w:w="7879" w:type="dxa"/>
                </w:tcPr>
                <w:p w14:paraId="6EBFD39C" w14:textId="77777777" w:rsidR="0034687D" w:rsidRPr="00D574E0"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0260B18" w14:textId="77777777" w:rsidR="0034687D" w:rsidRPr="00D574E0"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34687D" w14:paraId="0510AF7B" w14:textId="77777777" w:rsidTr="005F03C8">
              <w:tc>
                <w:tcPr>
                  <w:tcW w:w="7879" w:type="dxa"/>
                  <w:shd w:val="clear" w:color="auto" w:fill="D9D9D9" w:themeFill="background1" w:themeFillShade="D9"/>
                </w:tcPr>
                <w:p w14:paraId="1D7AA4CB" w14:textId="77777777" w:rsidR="0034687D" w:rsidRPr="00D574E0"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34687D" w14:paraId="6F08AB18" w14:textId="77777777" w:rsidTr="005F03C8">
              <w:tc>
                <w:tcPr>
                  <w:tcW w:w="7879" w:type="dxa"/>
                </w:tcPr>
                <w:p w14:paraId="6C28A9D8" w14:textId="77777777" w:rsidR="0034687D" w:rsidRPr="00450745"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 la Asistencia para ser registrados, y a su vez evaluar la respuesta</w:t>
                  </w:r>
                </w:p>
              </w:tc>
            </w:tr>
            <w:tr w:rsidR="0034687D" w14:paraId="0B4B5EBB" w14:textId="77777777" w:rsidTr="005F03C8">
              <w:tc>
                <w:tcPr>
                  <w:tcW w:w="7879" w:type="dxa"/>
                </w:tcPr>
                <w:p w14:paraId="3A9899A7" w14:textId="77777777" w:rsidR="0034687D" w:rsidRPr="00450745"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 del atleta, asistencia, comentario</w:t>
                  </w:r>
                </w:p>
              </w:tc>
            </w:tr>
            <w:tr w:rsidR="0034687D" w14:paraId="2C350B2F" w14:textId="77777777" w:rsidTr="005F03C8">
              <w:tc>
                <w:tcPr>
                  <w:tcW w:w="7879" w:type="dxa"/>
                </w:tcPr>
                <w:p w14:paraId="657DF536" w14:textId="1213FC84" w:rsidR="0034687D" w:rsidRPr="008F40E8"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 los filtros aplicados (Anexo 1</w:t>
                  </w:r>
                  <w:r w:rsidR="00923348">
                    <w:rPr>
                      <w:rFonts w:ascii="Times New Roman" w:hAnsi="Times New Roman" w:cs="Times New Roman"/>
                      <w:sz w:val="24"/>
                      <w:szCs w:val="24"/>
                    </w:rPr>
                    <w:t>6</w:t>
                  </w:r>
                  <w:r>
                    <w:rPr>
                      <w:rFonts w:ascii="Times New Roman" w:hAnsi="Times New Roman" w:cs="Times New Roman"/>
                      <w:sz w:val="24"/>
                      <w:szCs w:val="24"/>
                    </w:rPr>
                    <w:t>.a) sean correctos y las pruebas sean exitosa. (Anexo 1</w:t>
                  </w:r>
                  <w:r w:rsidR="00923348">
                    <w:rPr>
                      <w:rFonts w:ascii="Times New Roman" w:hAnsi="Times New Roman" w:cs="Times New Roman"/>
                      <w:sz w:val="24"/>
                      <w:szCs w:val="24"/>
                    </w:rPr>
                    <w:t>6</w:t>
                  </w:r>
                  <w:r>
                    <w:rPr>
                      <w:rFonts w:ascii="Times New Roman" w:hAnsi="Times New Roman" w:cs="Times New Roman"/>
                      <w:sz w:val="24"/>
                      <w:szCs w:val="24"/>
                    </w:rPr>
                    <w:t>.b)</w:t>
                  </w:r>
                </w:p>
              </w:tc>
            </w:tr>
            <w:tr w:rsidR="0034687D" w14:paraId="7776CBA7" w14:textId="77777777" w:rsidTr="005F03C8">
              <w:tc>
                <w:tcPr>
                  <w:tcW w:w="7879" w:type="dxa"/>
                  <w:shd w:val="clear" w:color="auto" w:fill="D9D9D9" w:themeFill="background1" w:themeFillShade="D9"/>
                </w:tcPr>
                <w:p w14:paraId="09FAD980" w14:textId="77777777" w:rsidR="0034687D"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34687D" w14:paraId="1190F324" w14:textId="77777777" w:rsidTr="005F03C8">
              <w:tc>
                <w:tcPr>
                  <w:tcW w:w="7879" w:type="dxa"/>
                </w:tcPr>
                <w:p w14:paraId="236FC2CD" w14:textId="77777777" w:rsidR="0034687D" w:rsidRPr="00226B4D"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34687D" w14:paraId="3A134C6D" w14:textId="77777777" w:rsidTr="005F03C8">
              <w:tc>
                <w:tcPr>
                  <w:tcW w:w="7879" w:type="dxa"/>
                </w:tcPr>
                <w:p w14:paraId="00CC5631" w14:textId="77777777" w:rsidR="0034687D" w:rsidRDefault="0034687D"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 nombres – apellidos – genero – estado civil – Fecha de nacimiento – lugar de nacimiento – teléfono – correo electrónico – grado de instrucción – contraseña</w:t>
                  </w:r>
                </w:p>
              </w:tc>
            </w:tr>
            <w:tr w:rsidR="0034687D" w14:paraId="5298EB7E" w14:textId="77777777" w:rsidTr="005F03C8">
              <w:tc>
                <w:tcPr>
                  <w:tcW w:w="7879" w:type="dxa"/>
                </w:tcPr>
                <w:p w14:paraId="1167B50A" w14:textId="35945411" w:rsidR="0034687D" w:rsidRPr="00226B4D" w:rsidRDefault="0034687D"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CF120E">
                    <w:rPr>
                      <w:rFonts w:ascii="Times New Roman" w:hAnsi="Times New Roman" w:cs="Times New Roman"/>
                      <w:sz w:val="24"/>
                      <w:szCs w:val="24"/>
                    </w:rPr>
                    <w:t>1</w:t>
                  </w:r>
                  <w:r w:rsidR="00923348">
                    <w:rPr>
                      <w:rFonts w:ascii="Times New Roman" w:hAnsi="Times New Roman" w:cs="Times New Roman"/>
                      <w:sz w:val="24"/>
                      <w:szCs w:val="24"/>
                    </w:rPr>
                    <w:t>6</w:t>
                  </w:r>
                  <w:r>
                    <w:rPr>
                      <w:rFonts w:ascii="Times New Roman" w:hAnsi="Times New Roman" w:cs="Times New Roman"/>
                      <w:sz w:val="24"/>
                      <w:szCs w:val="24"/>
                    </w:rPr>
                    <w:t>.</w:t>
                  </w:r>
                  <w:r w:rsidR="00CF120E">
                    <w:rPr>
                      <w:rFonts w:ascii="Times New Roman" w:hAnsi="Times New Roman" w:cs="Times New Roman"/>
                      <w:sz w:val="24"/>
                      <w:szCs w:val="24"/>
                    </w:rPr>
                    <w:t>c</w:t>
                  </w:r>
                  <w:r>
                    <w:rPr>
                      <w:rFonts w:ascii="Times New Roman" w:hAnsi="Times New Roman" w:cs="Times New Roman"/>
                      <w:sz w:val="24"/>
                      <w:szCs w:val="24"/>
                    </w:rPr>
                    <w:t xml:space="preserve">), se espera que la prueba sea exitosa. (Anexo </w:t>
                  </w:r>
                  <w:r w:rsidR="00CF120E">
                    <w:rPr>
                      <w:rFonts w:ascii="Times New Roman" w:hAnsi="Times New Roman" w:cs="Times New Roman"/>
                      <w:sz w:val="24"/>
                      <w:szCs w:val="24"/>
                    </w:rPr>
                    <w:t>1</w:t>
                  </w:r>
                  <w:r w:rsidR="00923348">
                    <w:rPr>
                      <w:rFonts w:ascii="Times New Roman" w:hAnsi="Times New Roman" w:cs="Times New Roman"/>
                      <w:sz w:val="24"/>
                      <w:szCs w:val="24"/>
                    </w:rPr>
                    <w:t>6</w:t>
                  </w:r>
                  <w:r>
                    <w:rPr>
                      <w:rFonts w:ascii="Times New Roman" w:hAnsi="Times New Roman" w:cs="Times New Roman"/>
                      <w:sz w:val="24"/>
                      <w:szCs w:val="24"/>
                    </w:rPr>
                    <w:t>.</w:t>
                  </w:r>
                  <w:r w:rsidR="00CF120E">
                    <w:rPr>
                      <w:rFonts w:ascii="Times New Roman" w:hAnsi="Times New Roman" w:cs="Times New Roman"/>
                      <w:sz w:val="24"/>
                      <w:szCs w:val="24"/>
                    </w:rPr>
                    <w:t>d</w:t>
                  </w:r>
                  <w:r>
                    <w:rPr>
                      <w:rFonts w:ascii="Times New Roman" w:hAnsi="Times New Roman" w:cs="Times New Roman"/>
                      <w:sz w:val="24"/>
                      <w:szCs w:val="24"/>
                    </w:rPr>
                    <w:t>).</w:t>
                  </w:r>
                </w:p>
              </w:tc>
            </w:tr>
          </w:tbl>
          <w:p w14:paraId="4F8F16B7" w14:textId="77777777" w:rsidR="0034687D" w:rsidRDefault="0034687D"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34687D" w14:paraId="295274B0" w14:textId="77777777" w:rsidTr="005F03C8">
        <w:tc>
          <w:tcPr>
            <w:tcW w:w="2688" w:type="dxa"/>
          </w:tcPr>
          <w:p w14:paraId="79ABD8D3" w14:textId="77777777" w:rsidR="0034687D" w:rsidRPr="00D574E0"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50AA1E1F" w14:textId="77777777" w:rsidR="0034687D" w:rsidRDefault="0034687D"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34687D" w14:paraId="3E34AF49" w14:textId="77777777" w:rsidTr="005F03C8">
        <w:trPr>
          <w:trHeight w:val="68"/>
        </w:trPr>
        <w:tc>
          <w:tcPr>
            <w:tcW w:w="2688" w:type="dxa"/>
          </w:tcPr>
          <w:p w14:paraId="5B534D37" w14:textId="77777777" w:rsidR="0034687D" w:rsidRPr="00D574E0" w:rsidRDefault="0034687D"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25C6298C" w14:textId="77777777" w:rsidR="0034687D" w:rsidRDefault="0034687D"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5E0F4AB0" w14:textId="77777777" w:rsidR="0034687D" w:rsidRDefault="0034687D" w:rsidP="0029413B">
      <w:pPr>
        <w:pStyle w:val="Parrafo"/>
        <w:ind w:firstLine="0"/>
      </w:pPr>
    </w:p>
    <w:p w14:paraId="20090F96" w14:textId="77777777" w:rsidR="0034687D" w:rsidRDefault="0034687D">
      <w:pPr>
        <w:rPr>
          <w:rFonts w:ascii="Times New Roman" w:hAnsi="Times New Roman"/>
          <w:sz w:val="24"/>
        </w:rPr>
      </w:pPr>
      <w:r>
        <w:br w:type="page"/>
      </w:r>
    </w:p>
    <w:p w14:paraId="15B5E306" w14:textId="49856AA4" w:rsidR="00C41D68" w:rsidRDefault="00C41D68" w:rsidP="0029413B">
      <w:pPr>
        <w:pStyle w:val="Parrafo"/>
        <w:ind w:firstLine="0"/>
      </w:pPr>
    </w:p>
    <w:p w14:paraId="50528018" w14:textId="792962C7" w:rsidR="00C41D68" w:rsidRPr="0029413B" w:rsidRDefault="00C41D68" w:rsidP="00C41D68">
      <w:pPr>
        <w:pStyle w:val="Cuadros"/>
      </w:pPr>
      <w:r w:rsidRPr="0029413B">
        <w:t>Cuadro Nº</w:t>
      </w:r>
      <w:r>
        <w:t>1</w:t>
      </w:r>
      <w:r w:rsidR="00923348">
        <w:t>7</w:t>
      </w:r>
      <w:r w:rsidRPr="0029413B">
        <w:t xml:space="preserve"> Modulo </w:t>
      </w:r>
      <w:r>
        <w:t>Asistencia</w:t>
      </w:r>
      <w:r w:rsidRPr="0029413B">
        <w:t xml:space="preserve">, Sub – modulo: Consultar </w:t>
      </w:r>
      <w:r>
        <w:t>Asistencia</w:t>
      </w:r>
    </w:p>
    <w:tbl>
      <w:tblPr>
        <w:tblStyle w:val="Tablaconcuadrcula"/>
        <w:tblW w:w="0" w:type="auto"/>
        <w:tblInd w:w="322" w:type="dxa"/>
        <w:tblLook w:val="04A0" w:firstRow="1" w:lastRow="0" w:firstColumn="1" w:lastColumn="0" w:noHBand="0" w:noVBand="1"/>
      </w:tblPr>
      <w:tblGrid>
        <w:gridCol w:w="2640"/>
        <w:gridCol w:w="7801"/>
      </w:tblGrid>
      <w:tr w:rsidR="00C41D68" w14:paraId="5703DAF0" w14:textId="77777777" w:rsidTr="005F03C8">
        <w:tc>
          <w:tcPr>
            <w:tcW w:w="2688" w:type="dxa"/>
          </w:tcPr>
          <w:p w14:paraId="0808FA21" w14:textId="77777777" w:rsidR="00C41D68" w:rsidRPr="00D574E0"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5B707C8F" w14:textId="77777777" w:rsidR="00C41D68" w:rsidRDefault="00C41D68" w:rsidP="005F03C8"/>
          <w:tbl>
            <w:tblPr>
              <w:tblStyle w:val="Tablaconcuadrcula"/>
              <w:tblW w:w="0" w:type="auto"/>
              <w:tblLook w:val="04A0" w:firstRow="1" w:lastRow="0" w:firstColumn="1" w:lastColumn="0" w:noHBand="0" w:noVBand="1"/>
            </w:tblPr>
            <w:tblGrid>
              <w:gridCol w:w="7575"/>
            </w:tblGrid>
            <w:tr w:rsidR="00C41D68" w14:paraId="68D254DF" w14:textId="77777777" w:rsidTr="00CE7B19">
              <w:tc>
                <w:tcPr>
                  <w:tcW w:w="7575" w:type="dxa"/>
                  <w:shd w:val="clear" w:color="auto" w:fill="D9D9D9" w:themeFill="background1" w:themeFillShade="D9"/>
                </w:tcPr>
                <w:p w14:paraId="0567591D" w14:textId="77777777" w:rsidR="00C41D68" w:rsidRPr="00D574E0"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C41D68" w14:paraId="4141B7D0" w14:textId="77777777" w:rsidTr="00CE7B19">
              <w:tc>
                <w:tcPr>
                  <w:tcW w:w="7575" w:type="dxa"/>
                </w:tcPr>
                <w:p w14:paraId="680ED6B6" w14:textId="77777777" w:rsidR="00C41D68" w:rsidRPr="00D574E0"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C4FECF2" w14:textId="77777777" w:rsidR="00C41D68" w:rsidRPr="00D574E0"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C41D68" w14:paraId="49B1A1F0" w14:textId="77777777" w:rsidTr="00CE7B19">
              <w:tc>
                <w:tcPr>
                  <w:tcW w:w="7575" w:type="dxa"/>
                  <w:shd w:val="clear" w:color="auto" w:fill="D9D9D9" w:themeFill="background1" w:themeFillShade="D9"/>
                </w:tcPr>
                <w:p w14:paraId="11356D5F" w14:textId="77777777" w:rsidR="00C41D68" w:rsidRPr="00D574E0"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C41D68" w14:paraId="5BB6A21C" w14:textId="77777777" w:rsidTr="00CE7B19">
              <w:tc>
                <w:tcPr>
                  <w:tcW w:w="7575" w:type="dxa"/>
                </w:tcPr>
                <w:p w14:paraId="3E9E5884" w14:textId="7B742545" w:rsidR="00C41D68" w:rsidRPr="00450745"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w:t>
                  </w:r>
                  <w:r w:rsidR="003970EA">
                    <w:rPr>
                      <w:rFonts w:ascii="Times New Roman" w:hAnsi="Times New Roman" w:cs="Times New Roman"/>
                      <w:sz w:val="24"/>
                      <w:szCs w:val="24"/>
                    </w:rPr>
                    <w:t>de las asistencias</w:t>
                  </w:r>
                  <w:r>
                    <w:rPr>
                      <w:rFonts w:ascii="Times New Roman" w:hAnsi="Times New Roman" w:cs="Times New Roman"/>
                      <w:sz w:val="24"/>
                      <w:szCs w:val="24"/>
                    </w:rPr>
                    <w:t xml:space="preserve"> registrad</w:t>
                  </w:r>
                  <w:r w:rsidR="00CE7B19">
                    <w:rPr>
                      <w:rFonts w:ascii="Times New Roman" w:hAnsi="Times New Roman" w:cs="Times New Roman"/>
                      <w:sz w:val="24"/>
                      <w:szCs w:val="24"/>
                    </w:rPr>
                    <w:t>as.</w:t>
                  </w:r>
                  <w:r>
                    <w:rPr>
                      <w:rFonts w:ascii="Times New Roman" w:hAnsi="Times New Roman" w:cs="Times New Roman"/>
                      <w:sz w:val="24"/>
                      <w:szCs w:val="24"/>
                    </w:rPr>
                    <w:t xml:space="preserve"> </w:t>
                  </w:r>
                </w:p>
              </w:tc>
            </w:tr>
            <w:tr w:rsidR="00C41D68" w14:paraId="2DBB1620" w14:textId="77777777" w:rsidTr="00CE7B19">
              <w:tc>
                <w:tcPr>
                  <w:tcW w:w="7575" w:type="dxa"/>
                </w:tcPr>
                <w:p w14:paraId="0875E411" w14:textId="7EEC4336" w:rsidR="00C41D68" w:rsidRPr="002E4F09"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sidR="00CE7B19">
                    <w:rPr>
                      <w:rFonts w:ascii="Times New Roman" w:hAnsi="Times New Roman" w:cs="Times New Roman"/>
                      <w:sz w:val="24"/>
                      <w:szCs w:val="24"/>
                    </w:rPr>
                    <w:t>Fecha</w:t>
                  </w:r>
                  <w:r>
                    <w:rPr>
                      <w:rFonts w:ascii="Times New Roman" w:hAnsi="Times New Roman" w:cs="Times New Roman"/>
                      <w:sz w:val="24"/>
                      <w:szCs w:val="24"/>
                    </w:rPr>
                    <w:t>.</w:t>
                  </w:r>
                </w:p>
              </w:tc>
            </w:tr>
            <w:tr w:rsidR="00C41D68" w14:paraId="7EE5EC62" w14:textId="77777777" w:rsidTr="00CE7B19">
              <w:tc>
                <w:tcPr>
                  <w:tcW w:w="7575" w:type="dxa"/>
                </w:tcPr>
                <w:p w14:paraId="7D4C9B12" w14:textId="27B89ED2" w:rsidR="00C41D68" w:rsidRPr="008F40E8"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923348">
                    <w:rPr>
                      <w:rFonts w:ascii="Times New Roman" w:hAnsi="Times New Roman" w:cs="Times New Roman"/>
                      <w:sz w:val="24"/>
                      <w:szCs w:val="24"/>
                    </w:rPr>
                    <w:t>17</w:t>
                  </w:r>
                  <w:r>
                    <w:rPr>
                      <w:rFonts w:ascii="Times New Roman" w:hAnsi="Times New Roman" w:cs="Times New Roman"/>
                      <w:sz w:val="24"/>
                      <w:szCs w:val="24"/>
                    </w:rPr>
                    <w:t xml:space="preserve">.a)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17</w:t>
                  </w:r>
                  <w:r>
                    <w:rPr>
                      <w:rFonts w:ascii="Times New Roman" w:hAnsi="Times New Roman" w:cs="Times New Roman"/>
                      <w:sz w:val="24"/>
                      <w:szCs w:val="24"/>
                    </w:rPr>
                    <w:t>.b).</w:t>
                  </w:r>
                </w:p>
              </w:tc>
            </w:tr>
            <w:tr w:rsidR="00C41D68" w14:paraId="06190E09" w14:textId="77777777" w:rsidTr="00CE7B19">
              <w:tc>
                <w:tcPr>
                  <w:tcW w:w="7575" w:type="dxa"/>
                  <w:shd w:val="clear" w:color="auto" w:fill="D9D9D9" w:themeFill="background1" w:themeFillShade="D9"/>
                </w:tcPr>
                <w:p w14:paraId="55AA6CB4" w14:textId="77777777" w:rsidR="00C41D68"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C41D68" w14:paraId="3F5E72F3" w14:textId="77777777" w:rsidTr="00CE7B19">
              <w:tc>
                <w:tcPr>
                  <w:tcW w:w="7575" w:type="dxa"/>
                </w:tcPr>
                <w:p w14:paraId="0A3C1E2E" w14:textId="6090EC35" w:rsidR="00C41D68" w:rsidRPr="00450745"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w:t>
                  </w:r>
                  <w:r w:rsidR="00CE7B19">
                    <w:rPr>
                      <w:rFonts w:ascii="Times New Roman" w:hAnsi="Times New Roman" w:cs="Times New Roman"/>
                      <w:sz w:val="24"/>
                      <w:szCs w:val="24"/>
                    </w:rPr>
                    <w:t>una</w:t>
                  </w:r>
                  <w:r>
                    <w:rPr>
                      <w:rFonts w:ascii="Times New Roman" w:hAnsi="Times New Roman" w:cs="Times New Roman"/>
                      <w:sz w:val="24"/>
                      <w:szCs w:val="24"/>
                    </w:rPr>
                    <w:t xml:space="preserve"> consulta de </w:t>
                  </w:r>
                  <w:r w:rsidR="00CE7B19">
                    <w:rPr>
                      <w:rFonts w:ascii="Times New Roman" w:hAnsi="Times New Roman" w:cs="Times New Roman"/>
                      <w:sz w:val="24"/>
                      <w:szCs w:val="24"/>
                    </w:rPr>
                    <w:t>las</w:t>
                  </w:r>
                  <w:r>
                    <w:rPr>
                      <w:rFonts w:ascii="Times New Roman" w:hAnsi="Times New Roman" w:cs="Times New Roman"/>
                      <w:sz w:val="24"/>
                      <w:szCs w:val="24"/>
                    </w:rPr>
                    <w:t xml:space="preserve"> </w:t>
                  </w:r>
                  <w:r w:rsidR="00CE7B19">
                    <w:rPr>
                      <w:rFonts w:ascii="Times New Roman" w:hAnsi="Times New Roman" w:cs="Times New Roman"/>
                      <w:sz w:val="24"/>
                      <w:szCs w:val="24"/>
                    </w:rPr>
                    <w:t>asistencias</w:t>
                  </w:r>
                  <w:r>
                    <w:rPr>
                      <w:rFonts w:ascii="Times New Roman" w:hAnsi="Times New Roman" w:cs="Times New Roman"/>
                      <w:sz w:val="24"/>
                      <w:szCs w:val="24"/>
                    </w:rPr>
                    <w:t xml:space="preserve"> con datos inválidos.</w:t>
                  </w:r>
                </w:p>
              </w:tc>
            </w:tr>
            <w:tr w:rsidR="00C41D68" w14:paraId="52BD04F6" w14:textId="77777777" w:rsidTr="00CE7B19">
              <w:tc>
                <w:tcPr>
                  <w:tcW w:w="7575" w:type="dxa"/>
                </w:tcPr>
                <w:p w14:paraId="256C9C83" w14:textId="24D36A13" w:rsidR="00C41D68" w:rsidRPr="00CE7B19"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sidR="00CE7B19">
                    <w:rPr>
                      <w:rFonts w:ascii="Times New Roman" w:hAnsi="Times New Roman" w:cs="Times New Roman"/>
                      <w:sz w:val="24"/>
                      <w:szCs w:val="24"/>
                    </w:rPr>
                    <w:t>Fecha</w:t>
                  </w:r>
                </w:p>
              </w:tc>
            </w:tr>
            <w:tr w:rsidR="00C41D68" w14:paraId="5D007289" w14:textId="77777777" w:rsidTr="00CE7B19">
              <w:tc>
                <w:tcPr>
                  <w:tcW w:w="7575" w:type="dxa"/>
                </w:tcPr>
                <w:p w14:paraId="38743420" w14:textId="68A33D41" w:rsidR="00C41D68" w:rsidRPr="00226B4D"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CE7B19">
                    <w:rPr>
                      <w:rFonts w:ascii="Times New Roman" w:hAnsi="Times New Roman" w:cs="Times New Roman"/>
                      <w:sz w:val="24"/>
                      <w:szCs w:val="24"/>
                    </w:rPr>
                    <w:t>1</w:t>
                  </w:r>
                  <w:r w:rsidR="00923348">
                    <w:rPr>
                      <w:rFonts w:ascii="Times New Roman" w:hAnsi="Times New Roman" w:cs="Times New Roman"/>
                      <w:sz w:val="24"/>
                      <w:szCs w:val="24"/>
                    </w:rPr>
                    <w:t>7</w:t>
                  </w:r>
                  <w:r>
                    <w:rPr>
                      <w:rFonts w:ascii="Times New Roman" w:hAnsi="Times New Roman" w:cs="Times New Roman"/>
                      <w:sz w:val="24"/>
                      <w:szCs w:val="24"/>
                    </w:rPr>
                    <w:t>.c)</w:t>
                  </w:r>
                </w:p>
              </w:tc>
            </w:tr>
            <w:tr w:rsidR="00C41D68" w14:paraId="535BC3C3" w14:textId="77777777" w:rsidTr="00CE7B19">
              <w:tc>
                <w:tcPr>
                  <w:tcW w:w="7575" w:type="dxa"/>
                  <w:shd w:val="clear" w:color="auto" w:fill="D9D9D9" w:themeFill="background1" w:themeFillShade="D9"/>
                </w:tcPr>
                <w:p w14:paraId="7536D379" w14:textId="77777777" w:rsidR="00C41D68"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C41D68" w14:paraId="6B34DACE" w14:textId="77777777" w:rsidTr="00CE7B19">
              <w:tc>
                <w:tcPr>
                  <w:tcW w:w="7575" w:type="dxa"/>
                </w:tcPr>
                <w:p w14:paraId="027204F5" w14:textId="40D53FCA" w:rsidR="00C41D68" w:rsidRPr="00226B4D"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de </w:t>
                  </w:r>
                  <w:r w:rsidR="00CE7B19">
                    <w:rPr>
                      <w:rFonts w:ascii="Times New Roman" w:hAnsi="Times New Roman" w:cs="Times New Roman"/>
                      <w:sz w:val="24"/>
                      <w:szCs w:val="24"/>
                    </w:rPr>
                    <w:t>los atletas directamente del método de asistencias</w:t>
                  </w:r>
                  <w:r>
                    <w:rPr>
                      <w:rFonts w:ascii="Times New Roman" w:hAnsi="Times New Roman" w:cs="Times New Roman"/>
                      <w:sz w:val="24"/>
                      <w:szCs w:val="24"/>
                    </w:rPr>
                    <w:t>.</w:t>
                  </w:r>
                </w:p>
              </w:tc>
            </w:tr>
            <w:tr w:rsidR="00C41D68" w14:paraId="53E2DCCF" w14:textId="77777777" w:rsidTr="00CE7B19">
              <w:tc>
                <w:tcPr>
                  <w:tcW w:w="7575" w:type="dxa"/>
                </w:tcPr>
                <w:p w14:paraId="65BB0CB1" w14:textId="42A91665" w:rsidR="00C41D68" w:rsidRPr="00CE7B19"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sidR="00CE7B19">
                    <w:rPr>
                      <w:rFonts w:ascii="Times New Roman" w:hAnsi="Times New Roman" w:cs="Times New Roman"/>
                      <w:sz w:val="24"/>
                      <w:szCs w:val="24"/>
                    </w:rPr>
                    <w:t>Ninguno</w:t>
                  </w:r>
                </w:p>
              </w:tc>
            </w:tr>
            <w:tr w:rsidR="00C41D68" w14:paraId="7A893177" w14:textId="77777777" w:rsidTr="00CE7B19">
              <w:tc>
                <w:tcPr>
                  <w:tcW w:w="7575" w:type="dxa"/>
                </w:tcPr>
                <w:p w14:paraId="413DCA5D" w14:textId="0C4AE551" w:rsidR="00C41D68" w:rsidRPr="00226B4D" w:rsidRDefault="00C41D6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(Anexo </w:t>
                  </w:r>
                  <w:r w:rsidR="00CE7B19">
                    <w:rPr>
                      <w:rFonts w:ascii="Times New Roman" w:hAnsi="Times New Roman" w:cs="Times New Roman"/>
                      <w:sz w:val="24"/>
                      <w:szCs w:val="24"/>
                    </w:rPr>
                    <w:t>1</w:t>
                  </w:r>
                  <w:r w:rsidR="00923348">
                    <w:rPr>
                      <w:rFonts w:ascii="Times New Roman" w:hAnsi="Times New Roman" w:cs="Times New Roman"/>
                      <w:sz w:val="24"/>
                      <w:szCs w:val="24"/>
                    </w:rPr>
                    <w:t>7</w:t>
                  </w:r>
                  <w:r>
                    <w:rPr>
                      <w:rFonts w:ascii="Times New Roman" w:hAnsi="Times New Roman" w:cs="Times New Roman"/>
                      <w:sz w:val="24"/>
                      <w:szCs w:val="24"/>
                    </w:rPr>
                    <w:t>.d),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CE7B19">
                    <w:rPr>
                      <w:rFonts w:ascii="Times New Roman" w:hAnsi="Times New Roman" w:cs="Times New Roman"/>
                      <w:sz w:val="24"/>
                      <w:szCs w:val="24"/>
                    </w:rPr>
                    <w:t>1</w:t>
                  </w:r>
                  <w:r w:rsidR="00923348">
                    <w:rPr>
                      <w:rFonts w:ascii="Times New Roman" w:hAnsi="Times New Roman" w:cs="Times New Roman"/>
                      <w:sz w:val="24"/>
                      <w:szCs w:val="24"/>
                    </w:rPr>
                    <w:t>7</w:t>
                  </w:r>
                  <w:r>
                    <w:rPr>
                      <w:rFonts w:ascii="Times New Roman" w:hAnsi="Times New Roman" w:cs="Times New Roman"/>
                      <w:sz w:val="24"/>
                      <w:szCs w:val="24"/>
                    </w:rPr>
                    <w:t>.e).</w:t>
                  </w:r>
                </w:p>
              </w:tc>
            </w:tr>
          </w:tbl>
          <w:p w14:paraId="14ECAF0A" w14:textId="77777777" w:rsidR="00C41D68" w:rsidRDefault="00C41D68"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C41D68" w14:paraId="29F91285" w14:textId="77777777" w:rsidTr="005F03C8">
        <w:tc>
          <w:tcPr>
            <w:tcW w:w="2688" w:type="dxa"/>
          </w:tcPr>
          <w:p w14:paraId="49F30DE4" w14:textId="77777777" w:rsidR="00C41D68" w:rsidRPr="00D574E0"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0C68C277" w14:textId="77777777" w:rsidR="00C41D68" w:rsidRDefault="00C41D68"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C41D68" w14:paraId="213CCBEC" w14:textId="77777777" w:rsidTr="005F03C8">
        <w:tc>
          <w:tcPr>
            <w:tcW w:w="2688" w:type="dxa"/>
          </w:tcPr>
          <w:p w14:paraId="53483023" w14:textId="77777777" w:rsidR="00C41D68" w:rsidRPr="00D574E0" w:rsidRDefault="00C41D6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136B94EC" w14:textId="77777777" w:rsidR="00C41D68" w:rsidRDefault="00C41D68"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6B6DD3F" w14:textId="77777777" w:rsidR="00C41D68" w:rsidRDefault="00C41D68" w:rsidP="0029413B">
      <w:pPr>
        <w:pStyle w:val="Parrafo"/>
        <w:ind w:firstLine="0"/>
      </w:pPr>
    </w:p>
    <w:p w14:paraId="43637957" w14:textId="5A32CF9A" w:rsidR="00CE1604" w:rsidRDefault="00CE1604">
      <w:pPr>
        <w:rPr>
          <w:rFonts w:ascii="Times New Roman" w:hAnsi="Times New Roman"/>
          <w:sz w:val="24"/>
        </w:rPr>
      </w:pPr>
      <w:r>
        <w:br w:type="page"/>
      </w:r>
    </w:p>
    <w:p w14:paraId="5769F8C7" w14:textId="393A7D98" w:rsidR="008E7BF7" w:rsidRDefault="008E7BF7" w:rsidP="0029413B">
      <w:pPr>
        <w:pStyle w:val="Parrafo"/>
        <w:ind w:firstLine="0"/>
      </w:pPr>
    </w:p>
    <w:p w14:paraId="13F42A3A" w14:textId="7AC4F6FB" w:rsidR="008E7BF7" w:rsidRPr="0029413B" w:rsidRDefault="008E7BF7" w:rsidP="008E7BF7">
      <w:pPr>
        <w:pStyle w:val="Cuadros"/>
      </w:pPr>
      <w:r w:rsidRPr="0029413B">
        <w:t>Cuadro Nº</w:t>
      </w:r>
      <w:r w:rsidR="005F03C8">
        <w:t>1</w:t>
      </w:r>
      <w:r w:rsidR="00923348">
        <w:t>8</w:t>
      </w:r>
      <w:r w:rsidRPr="0029413B">
        <w:t xml:space="preserve"> Modulo </w:t>
      </w:r>
      <w:r>
        <w:t>Mensualidad</w:t>
      </w:r>
      <w:r w:rsidRPr="0029413B">
        <w:t xml:space="preserve">, Sub – modulo: </w:t>
      </w:r>
      <w:r>
        <w:t>Registrar</w:t>
      </w:r>
      <w:r w:rsidRPr="0029413B">
        <w:t xml:space="preserve"> </w:t>
      </w:r>
      <w:r>
        <w:t>Mensualidad</w:t>
      </w:r>
    </w:p>
    <w:tbl>
      <w:tblPr>
        <w:tblStyle w:val="Tablaconcuadrcula"/>
        <w:tblW w:w="0" w:type="auto"/>
        <w:tblInd w:w="322" w:type="dxa"/>
        <w:tblLook w:val="04A0" w:firstRow="1" w:lastRow="0" w:firstColumn="1" w:lastColumn="0" w:noHBand="0" w:noVBand="1"/>
      </w:tblPr>
      <w:tblGrid>
        <w:gridCol w:w="2640"/>
        <w:gridCol w:w="7801"/>
      </w:tblGrid>
      <w:tr w:rsidR="008E7BF7" w14:paraId="1ED43412" w14:textId="77777777" w:rsidTr="005F03C8">
        <w:tc>
          <w:tcPr>
            <w:tcW w:w="2688" w:type="dxa"/>
          </w:tcPr>
          <w:p w14:paraId="7833AD4B" w14:textId="77777777" w:rsidR="008E7BF7" w:rsidRPr="00D574E0"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718C1267" w14:textId="77777777" w:rsidR="008E7BF7" w:rsidRDefault="008E7BF7" w:rsidP="005F03C8"/>
          <w:tbl>
            <w:tblPr>
              <w:tblStyle w:val="Tablaconcuadrcula"/>
              <w:tblW w:w="0" w:type="auto"/>
              <w:tblLook w:val="04A0" w:firstRow="1" w:lastRow="0" w:firstColumn="1" w:lastColumn="0" w:noHBand="0" w:noVBand="1"/>
            </w:tblPr>
            <w:tblGrid>
              <w:gridCol w:w="7575"/>
            </w:tblGrid>
            <w:tr w:rsidR="008E7BF7" w14:paraId="27154A1A" w14:textId="77777777" w:rsidTr="008E7BF7">
              <w:tc>
                <w:tcPr>
                  <w:tcW w:w="7575" w:type="dxa"/>
                  <w:shd w:val="clear" w:color="auto" w:fill="D9D9D9" w:themeFill="background1" w:themeFillShade="D9"/>
                </w:tcPr>
                <w:p w14:paraId="25AADE0C" w14:textId="77777777" w:rsidR="008E7BF7" w:rsidRPr="00D574E0"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8E7BF7" w14:paraId="12CFCAFF" w14:textId="77777777" w:rsidTr="008E7BF7">
              <w:tc>
                <w:tcPr>
                  <w:tcW w:w="7575" w:type="dxa"/>
                </w:tcPr>
                <w:p w14:paraId="76C895D1" w14:textId="77777777" w:rsidR="008E7BF7" w:rsidRPr="00D574E0"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082872FB" w14:textId="77777777" w:rsidR="008E7BF7" w:rsidRPr="00D574E0"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8E7BF7" w14:paraId="70CA0CBA" w14:textId="77777777" w:rsidTr="008E7BF7">
              <w:tc>
                <w:tcPr>
                  <w:tcW w:w="7575" w:type="dxa"/>
                  <w:shd w:val="clear" w:color="auto" w:fill="D9D9D9" w:themeFill="background1" w:themeFillShade="D9"/>
                </w:tcPr>
                <w:p w14:paraId="48AB5AE0" w14:textId="77777777" w:rsidR="008E7BF7" w:rsidRPr="00D574E0"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8E7BF7" w14:paraId="369D1843" w14:textId="77777777" w:rsidTr="008E7BF7">
              <w:tc>
                <w:tcPr>
                  <w:tcW w:w="7575" w:type="dxa"/>
                </w:tcPr>
                <w:p w14:paraId="1257351B" w14:textId="509B361F" w:rsidR="008E7BF7" w:rsidRPr="00450745"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w:t>
                  </w:r>
                  <w:r w:rsidR="00572406">
                    <w:rPr>
                      <w:rFonts w:ascii="Times New Roman" w:hAnsi="Times New Roman" w:cs="Times New Roman"/>
                      <w:sz w:val="24"/>
                      <w:szCs w:val="24"/>
                    </w:rPr>
                    <w:t>de la mensualidad</w:t>
                  </w:r>
                  <w:r>
                    <w:rPr>
                      <w:rFonts w:ascii="Times New Roman" w:hAnsi="Times New Roman" w:cs="Times New Roman"/>
                      <w:sz w:val="24"/>
                      <w:szCs w:val="24"/>
                    </w:rPr>
                    <w:t xml:space="preserve"> para ser registrados, y a su vez evaluar la respuesta</w:t>
                  </w:r>
                </w:p>
              </w:tc>
            </w:tr>
            <w:tr w:rsidR="008E7BF7" w14:paraId="1BCB0834" w14:textId="77777777" w:rsidTr="008E7BF7">
              <w:tc>
                <w:tcPr>
                  <w:tcW w:w="7575" w:type="dxa"/>
                </w:tcPr>
                <w:p w14:paraId="43B898CF" w14:textId="5F8D32C2" w:rsidR="008E7BF7" w:rsidRPr="00866077"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 monto, fecha.</w:t>
                  </w:r>
                </w:p>
              </w:tc>
            </w:tr>
            <w:tr w:rsidR="008E7BF7" w14:paraId="304C1F60" w14:textId="77777777" w:rsidTr="008E7BF7">
              <w:tc>
                <w:tcPr>
                  <w:tcW w:w="7575" w:type="dxa"/>
                </w:tcPr>
                <w:p w14:paraId="570685E9" w14:textId="734B981E" w:rsidR="008E7BF7" w:rsidRPr="008F40E8"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que</w:t>
                  </w:r>
                  <w:r w:rsidR="005F03C8">
                    <w:rPr>
                      <w:rFonts w:ascii="Times New Roman" w:hAnsi="Times New Roman" w:cs="Times New Roman"/>
                      <w:sz w:val="24"/>
                      <w:szCs w:val="24"/>
                    </w:rPr>
                    <w:t xml:space="preserve"> los filtros aplicados (Anexo 1</w:t>
                  </w:r>
                  <w:r w:rsidR="00923348">
                    <w:rPr>
                      <w:rFonts w:ascii="Times New Roman" w:hAnsi="Times New Roman" w:cs="Times New Roman"/>
                      <w:sz w:val="24"/>
                      <w:szCs w:val="24"/>
                    </w:rPr>
                    <w:t>8</w:t>
                  </w:r>
                  <w:r>
                    <w:rPr>
                      <w:rFonts w:ascii="Times New Roman" w:hAnsi="Times New Roman" w:cs="Times New Roman"/>
                      <w:sz w:val="24"/>
                      <w:szCs w:val="24"/>
                    </w:rPr>
                    <w:t>.a) sean correctos y las</w:t>
                  </w:r>
                  <w:r w:rsidR="005F03C8">
                    <w:rPr>
                      <w:rFonts w:ascii="Times New Roman" w:hAnsi="Times New Roman" w:cs="Times New Roman"/>
                      <w:sz w:val="24"/>
                      <w:szCs w:val="24"/>
                    </w:rPr>
                    <w:t xml:space="preserve"> pruebas sean exitosa. (Anexo 1</w:t>
                  </w:r>
                  <w:r w:rsidR="00923348">
                    <w:rPr>
                      <w:rFonts w:ascii="Times New Roman" w:hAnsi="Times New Roman" w:cs="Times New Roman"/>
                      <w:sz w:val="24"/>
                      <w:szCs w:val="24"/>
                    </w:rPr>
                    <w:t>8</w:t>
                  </w:r>
                  <w:r>
                    <w:rPr>
                      <w:rFonts w:ascii="Times New Roman" w:hAnsi="Times New Roman" w:cs="Times New Roman"/>
                      <w:sz w:val="24"/>
                      <w:szCs w:val="24"/>
                    </w:rPr>
                    <w:t>.b)</w:t>
                  </w:r>
                </w:p>
              </w:tc>
            </w:tr>
            <w:tr w:rsidR="008E7BF7" w14:paraId="4B66606E" w14:textId="77777777" w:rsidTr="008E7BF7">
              <w:tc>
                <w:tcPr>
                  <w:tcW w:w="7575" w:type="dxa"/>
                  <w:shd w:val="clear" w:color="auto" w:fill="D9D9D9" w:themeFill="background1" w:themeFillShade="D9"/>
                </w:tcPr>
                <w:p w14:paraId="0DC4A122" w14:textId="1C9380E3" w:rsidR="008E7BF7"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8E7BF7" w14:paraId="37B88AE3" w14:textId="77777777" w:rsidTr="008E7BF7">
              <w:tc>
                <w:tcPr>
                  <w:tcW w:w="7575" w:type="dxa"/>
                </w:tcPr>
                <w:p w14:paraId="318E35F3" w14:textId="77777777" w:rsidR="008E7BF7" w:rsidRPr="00226B4D"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8E7BF7" w14:paraId="628C1102" w14:textId="77777777" w:rsidTr="008E7BF7">
              <w:tc>
                <w:tcPr>
                  <w:tcW w:w="7575" w:type="dxa"/>
                </w:tcPr>
                <w:p w14:paraId="3DB4F79D" w14:textId="386932DB" w:rsidR="008E7BF7" w:rsidRDefault="008E7BF7"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 monto, fecha</w:t>
                  </w:r>
                </w:p>
              </w:tc>
            </w:tr>
            <w:tr w:rsidR="008E7BF7" w14:paraId="5CA8D59A" w14:textId="77777777" w:rsidTr="008E7BF7">
              <w:tc>
                <w:tcPr>
                  <w:tcW w:w="7575" w:type="dxa"/>
                </w:tcPr>
                <w:p w14:paraId="327564CD" w14:textId="099285AE" w:rsidR="008E7BF7" w:rsidRPr="00226B4D" w:rsidRDefault="008E7BF7"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w:t>
                  </w:r>
                  <w:r w:rsidR="005F03C8">
                    <w:rPr>
                      <w:rFonts w:ascii="Times New Roman" w:hAnsi="Times New Roman" w:cs="Times New Roman"/>
                      <w:sz w:val="24"/>
                      <w:szCs w:val="24"/>
                    </w:rPr>
                    <w:t>los filtros necesarios (Anexo 1</w:t>
                  </w:r>
                  <w:r w:rsidR="00923348">
                    <w:rPr>
                      <w:rFonts w:ascii="Times New Roman" w:hAnsi="Times New Roman" w:cs="Times New Roman"/>
                      <w:sz w:val="24"/>
                      <w:szCs w:val="24"/>
                    </w:rPr>
                    <w:t>8</w:t>
                  </w:r>
                  <w:r>
                    <w:rPr>
                      <w:rFonts w:ascii="Times New Roman" w:hAnsi="Times New Roman" w:cs="Times New Roman"/>
                      <w:sz w:val="24"/>
                      <w:szCs w:val="24"/>
                    </w:rPr>
                    <w:t xml:space="preserve">.c), se espera que </w:t>
                  </w:r>
                  <w:r w:rsidR="005F03C8">
                    <w:rPr>
                      <w:rFonts w:ascii="Times New Roman" w:hAnsi="Times New Roman" w:cs="Times New Roman"/>
                      <w:sz w:val="24"/>
                      <w:szCs w:val="24"/>
                    </w:rPr>
                    <w:t>la prueba sea exitosa. (Anexo 1</w:t>
                  </w:r>
                  <w:r w:rsidR="00923348">
                    <w:rPr>
                      <w:rFonts w:ascii="Times New Roman" w:hAnsi="Times New Roman" w:cs="Times New Roman"/>
                      <w:sz w:val="24"/>
                      <w:szCs w:val="24"/>
                    </w:rPr>
                    <w:t>8</w:t>
                  </w:r>
                  <w:r>
                    <w:rPr>
                      <w:rFonts w:ascii="Times New Roman" w:hAnsi="Times New Roman" w:cs="Times New Roman"/>
                      <w:sz w:val="24"/>
                      <w:szCs w:val="24"/>
                    </w:rPr>
                    <w:t>.d).</w:t>
                  </w:r>
                </w:p>
              </w:tc>
            </w:tr>
          </w:tbl>
          <w:p w14:paraId="54175993" w14:textId="77777777" w:rsidR="008E7BF7" w:rsidRDefault="008E7BF7"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8E7BF7" w14:paraId="7827A4EE" w14:textId="77777777" w:rsidTr="005F03C8">
        <w:tc>
          <w:tcPr>
            <w:tcW w:w="2688" w:type="dxa"/>
          </w:tcPr>
          <w:p w14:paraId="4DDE5DF2" w14:textId="77777777" w:rsidR="008E7BF7" w:rsidRPr="00D574E0"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66C6EAB9" w14:textId="77777777" w:rsidR="008E7BF7" w:rsidRDefault="008E7BF7"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8E7BF7" w14:paraId="3F80AF90" w14:textId="77777777" w:rsidTr="005F03C8">
        <w:tc>
          <w:tcPr>
            <w:tcW w:w="2688" w:type="dxa"/>
          </w:tcPr>
          <w:p w14:paraId="23EF239E" w14:textId="77777777" w:rsidR="008E7BF7" w:rsidRPr="00D574E0" w:rsidRDefault="008E7BF7"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28362045" w14:textId="77777777" w:rsidR="008E7BF7" w:rsidRDefault="008E7BF7"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376838EF" w14:textId="77777777" w:rsidR="00572406" w:rsidRDefault="00572406" w:rsidP="0029413B">
      <w:pPr>
        <w:pStyle w:val="Parrafo"/>
        <w:ind w:firstLine="0"/>
      </w:pPr>
    </w:p>
    <w:p w14:paraId="6C05EA6A" w14:textId="77777777" w:rsidR="00572406" w:rsidRDefault="00572406">
      <w:pPr>
        <w:rPr>
          <w:rFonts w:ascii="Times New Roman" w:hAnsi="Times New Roman"/>
          <w:sz w:val="24"/>
        </w:rPr>
      </w:pPr>
      <w:r>
        <w:br w:type="page"/>
      </w:r>
    </w:p>
    <w:p w14:paraId="6D23E650" w14:textId="266BF5E0" w:rsidR="00572406" w:rsidRDefault="00572406" w:rsidP="0029413B">
      <w:pPr>
        <w:pStyle w:val="Parrafo"/>
        <w:ind w:firstLine="0"/>
      </w:pPr>
    </w:p>
    <w:p w14:paraId="443AED74" w14:textId="2FE91C6E" w:rsidR="00572406" w:rsidRPr="0029413B" w:rsidRDefault="00572406" w:rsidP="00572406">
      <w:pPr>
        <w:pStyle w:val="Cuadros"/>
      </w:pPr>
      <w:r w:rsidRPr="0029413B">
        <w:t>Cuadro Nº</w:t>
      </w:r>
      <w:r w:rsidR="00923348">
        <w:t>19</w:t>
      </w:r>
      <w:r w:rsidRPr="0029413B">
        <w:t xml:space="preserve"> Modulo </w:t>
      </w:r>
      <w:r>
        <w:t>Mensualidad</w:t>
      </w:r>
      <w:r w:rsidRPr="0029413B">
        <w:t xml:space="preserve">, Sub – modulo: </w:t>
      </w:r>
      <w:r>
        <w:t>Consultar</w:t>
      </w:r>
      <w:r w:rsidRPr="0029413B">
        <w:t xml:space="preserve"> </w:t>
      </w:r>
      <w:r>
        <w:t>Mensualidad</w:t>
      </w:r>
    </w:p>
    <w:tbl>
      <w:tblPr>
        <w:tblStyle w:val="Tablaconcuadrcula"/>
        <w:tblW w:w="0" w:type="auto"/>
        <w:tblInd w:w="322" w:type="dxa"/>
        <w:tblLook w:val="04A0" w:firstRow="1" w:lastRow="0" w:firstColumn="1" w:lastColumn="0" w:noHBand="0" w:noVBand="1"/>
      </w:tblPr>
      <w:tblGrid>
        <w:gridCol w:w="2640"/>
        <w:gridCol w:w="7801"/>
      </w:tblGrid>
      <w:tr w:rsidR="001227BE" w14:paraId="37B2122A" w14:textId="77777777" w:rsidTr="005F03C8">
        <w:tc>
          <w:tcPr>
            <w:tcW w:w="2688" w:type="dxa"/>
          </w:tcPr>
          <w:p w14:paraId="45A60CEC" w14:textId="77777777" w:rsidR="001227BE" w:rsidRPr="00D574E0"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0E4A820B" w14:textId="77777777" w:rsidR="001227BE" w:rsidRDefault="001227BE" w:rsidP="005F03C8"/>
          <w:tbl>
            <w:tblPr>
              <w:tblStyle w:val="Tablaconcuadrcula"/>
              <w:tblW w:w="0" w:type="auto"/>
              <w:tblLook w:val="04A0" w:firstRow="1" w:lastRow="0" w:firstColumn="1" w:lastColumn="0" w:noHBand="0" w:noVBand="1"/>
            </w:tblPr>
            <w:tblGrid>
              <w:gridCol w:w="7575"/>
            </w:tblGrid>
            <w:tr w:rsidR="001227BE" w14:paraId="4AA627E0" w14:textId="77777777" w:rsidTr="001227BE">
              <w:tc>
                <w:tcPr>
                  <w:tcW w:w="7575" w:type="dxa"/>
                  <w:shd w:val="clear" w:color="auto" w:fill="D9D9D9" w:themeFill="background1" w:themeFillShade="D9"/>
                </w:tcPr>
                <w:p w14:paraId="5B6B9E56" w14:textId="77777777" w:rsidR="001227BE" w:rsidRPr="00D574E0"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227BE" w14:paraId="50375FFD" w14:textId="77777777" w:rsidTr="001227BE">
              <w:tc>
                <w:tcPr>
                  <w:tcW w:w="7575" w:type="dxa"/>
                </w:tcPr>
                <w:p w14:paraId="6354A606" w14:textId="77777777" w:rsidR="001227BE" w:rsidRPr="00D574E0"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4172125D" w14:textId="77777777" w:rsidR="001227BE" w:rsidRPr="00D574E0"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1227BE" w14:paraId="41C49575" w14:textId="77777777" w:rsidTr="001227BE">
              <w:tc>
                <w:tcPr>
                  <w:tcW w:w="7575" w:type="dxa"/>
                  <w:shd w:val="clear" w:color="auto" w:fill="D9D9D9" w:themeFill="background1" w:themeFillShade="D9"/>
                </w:tcPr>
                <w:p w14:paraId="776A3D74" w14:textId="77777777" w:rsidR="001227BE" w:rsidRPr="00D574E0"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227BE" w14:paraId="69D583F2" w14:textId="77777777" w:rsidTr="001227BE">
              <w:tc>
                <w:tcPr>
                  <w:tcW w:w="7575" w:type="dxa"/>
                </w:tcPr>
                <w:p w14:paraId="2DA68F55" w14:textId="7825852C" w:rsidR="001227BE" w:rsidRPr="00450745"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general de las mensualidades.</w:t>
                  </w:r>
                </w:p>
              </w:tc>
            </w:tr>
            <w:tr w:rsidR="001227BE" w14:paraId="4244ACC3" w14:textId="77777777" w:rsidTr="001227BE">
              <w:tc>
                <w:tcPr>
                  <w:tcW w:w="7575" w:type="dxa"/>
                </w:tcPr>
                <w:p w14:paraId="3F33D379" w14:textId="5FBA0639" w:rsidR="001227BE" w:rsidRPr="002E4F09"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Ninguno.</w:t>
                  </w:r>
                </w:p>
              </w:tc>
            </w:tr>
            <w:tr w:rsidR="001227BE" w14:paraId="46B1FE81" w14:textId="77777777" w:rsidTr="001227BE">
              <w:tc>
                <w:tcPr>
                  <w:tcW w:w="7575" w:type="dxa"/>
                </w:tcPr>
                <w:p w14:paraId="5FA48C94" w14:textId="32FFE631" w:rsidR="001227BE" w:rsidRPr="008F40E8"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w:t>
                  </w:r>
                  <w:r w:rsidR="005F03C8">
                    <w:rPr>
                      <w:rFonts w:ascii="Times New Roman" w:hAnsi="Times New Roman" w:cs="Times New Roman"/>
                      <w:sz w:val="24"/>
                      <w:szCs w:val="24"/>
                    </w:rPr>
                    <w:t xml:space="preserve">los datos solicitados, (Anexo </w:t>
                  </w:r>
                  <w:r w:rsidR="00923348">
                    <w:rPr>
                      <w:rFonts w:ascii="Times New Roman" w:hAnsi="Times New Roman" w:cs="Times New Roman"/>
                      <w:sz w:val="24"/>
                      <w:szCs w:val="24"/>
                    </w:rPr>
                    <w:t>19</w:t>
                  </w:r>
                  <w:r>
                    <w:rPr>
                      <w:rFonts w:ascii="Times New Roman" w:hAnsi="Times New Roman" w:cs="Times New Roman"/>
                      <w:sz w:val="24"/>
                      <w:szCs w:val="24"/>
                    </w:rPr>
                    <w:t>.a) y esperando una prueba exitosa co</w:t>
                  </w:r>
                  <w:r w:rsidR="005F03C8">
                    <w:rPr>
                      <w:rFonts w:ascii="Times New Roman" w:hAnsi="Times New Roman" w:cs="Times New Roman"/>
                      <w:sz w:val="24"/>
                      <w:szCs w:val="24"/>
                    </w:rPr>
                    <w:t xml:space="preserve">n los filtros </w:t>
                  </w:r>
                  <w:proofErr w:type="gramStart"/>
                  <w:r w:rsidR="005F03C8">
                    <w:rPr>
                      <w:rFonts w:ascii="Times New Roman" w:hAnsi="Times New Roman" w:cs="Times New Roman"/>
                      <w:sz w:val="24"/>
                      <w:szCs w:val="24"/>
                    </w:rPr>
                    <w:t>aplicados(</w:t>
                  </w:r>
                  <w:proofErr w:type="gramEnd"/>
                  <w:r w:rsidR="005F03C8">
                    <w:rPr>
                      <w:rFonts w:ascii="Times New Roman" w:hAnsi="Times New Roman" w:cs="Times New Roman"/>
                      <w:sz w:val="24"/>
                      <w:szCs w:val="24"/>
                    </w:rPr>
                    <w:t xml:space="preserve">Anexo </w:t>
                  </w:r>
                  <w:r w:rsidR="00923348">
                    <w:rPr>
                      <w:rFonts w:ascii="Times New Roman" w:hAnsi="Times New Roman" w:cs="Times New Roman"/>
                      <w:sz w:val="24"/>
                      <w:szCs w:val="24"/>
                    </w:rPr>
                    <w:t>19</w:t>
                  </w:r>
                  <w:r>
                    <w:rPr>
                      <w:rFonts w:ascii="Times New Roman" w:hAnsi="Times New Roman" w:cs="Times New Roman"/>
                      <w:sz w:val="24"/>
                      <w:szCs w:val="24"/>
                    </w:rPr>
                    <w:t>.b).</w:t>
                  </w:r>
                </w:p>
              </w:tc>
            </w:tr>
            <w:tr w:rsidR="001227BE" w14:paraId="28ED2F53" w14:textId="77777777" w:rsidTr="001227BE">
              <w:tc>
                <w:tcPr>
                  <w:tcW w:w="7575" w:type="dxa"/>
                  <w:shd w:val="clear" w:color="auto" w:fill="D9D9D9" w:themeFill="background1" w:themeFillShade="D9"/>
                </w:tcPr>
                <w:p w14:paraId="357D748E" w14:textId="77777777" w:rsidR="001227BE"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1227BE" w14:paraId="7E9082B5" w14:textId="77777777" w:rsidTr="001227BE">
              <w:tc>
                <w:tcPr>
                  <w:tcW w:w="7575" w:type="dxa"/>
                </w:tcPr>
                <w:p w14:paraId="2E3D3E6C" w14:textId="29F09EFF" w:rsidR="001227BE" w:rsidRPr="00450745"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de los deudores del </w:t>
                  </w:r>
                  <w:proofErr w:type="spellStart"/>
                  <w:r>
                    <w:rPr>
                      <w:rFonts w:ascii="Times New Roman" w:hAnsi="Times New Roman" w:cs="Times New Roman"/>
                      <w:sz w:val="24"/>
                      <w:szCs w:val="24"/>
                    </w:rPr>
                    <w:t>modulo</w:t>
                  </w:r>
                  <w:proofErr w:type="spellEnd"/>
                  <w:r>
                    <w:rPr>
                      <w:rFonts w:ascii="Times New Roman" w:hAnsi="Times New Roman" w:cs="Times New Roman"/>
                      <w:sz w:val="24"/>
                      <w:szCs w:val="24"/>
                    </w:rPr>
                    <w:t xml:space="preserve"> de mensualidad.</w:t>
                  </w:r>
                </w:p>
              </w:tc>
            </w:tr>
            <w:tr w:rsidR="001227BE" w14:paraId="79C0A9E7" w14:textId="77777777" w:rsidTr="001227BE">
              <w:tc>
                <w:tcPr>
                  <w:tcW w:w="7575" w:type="dxa"/>
                </w:tcPr>
                <w:p w14:paraId="08F352EB" w14:textId="2B8034A1" w:rsidR="001227BE" w:rsidRDefault="001227BE"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Ninguno</w:t>
                  </w:r>
                </w:p>
              </w:tc>
            </w:tr>
            <w:tr w:rsidR="001227BE" w14:paraId="7A655C36" w14:textId="77777777" w:rsidTr="001227BE">
              <w:tc>
                <w:tcPr>
                  <w:tcW w:w="7575" w:type="dxa"/>
                </w:tcPr>
                <w:p w14:paraId="6F430D62" w14:textId="7478B1FC" w:rsidR="001227BE" w:rsidRPr="00226B4D"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w:t>
                  </w:r>
                  <w:r w:rsidR="005F03C8">
                    <w:rPr>
                      <w:rFonts w:ascii="Times New Roman" w:hAnsi="Times New Roman" w:cs="Times New Roman"/>
                      <w:sz w:val="24"/>
                      <w:szCs w:val="24"/>
                    </w:rPr>
                    <w:t xml:space="preserve">os debería ser exitosa.(Anexo </w:t>
                  </w:r>
                  <w:r w:rsidR="00923348">
                    <w:rPr>
                      <w:rFonts w:ascii="Times New Roman" w:hAnsi="Times New Roman" w:cs="Times New Roman"/>
                      <w:sz w:val="24"/>
                      <w:szCs w:val="24"/>
                    </w:rPr>
                    <w:t>19</w:t>
                  </w:r>
                  <w:r>
                    <w:rPr>
                      <w:rFonts w:ascii="Times New Roman" w:hAnsi="Times New Roman" w:cs="Times New Roman"/>
                      <w:sz w:val="24"/>
                      <w:szCs w:val="24"/>
                    </w:rPr>
                    <w:t>.c)</w:t>
                  </w:r>
                </w:p>
              </w:tc>
            </w:tr>
            <w:tr w:rsidR="001227BE" w14:paraId="27534EEF" w14:textId="77777777" w:rsidTr="001227BE">
              <w:tc>
                <w:tcPr>
                  <w:tcW w:w="7575" w:type="dxa"/>
                  <w:shd w:val="clear" w:color="auto" w:fill="D9D9D9" w:themeFill="background1" w:themeFillShade="D9"/>
                </w:tcPr>
                <w:p w14:paraId="1D8F8E50" w14:textId="77777777" w:rsidR="001227BE"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1227BE" w14:paraId="430F24FB" w14:textId="77777777" w:rsidTr="001227BE">
              <w:tc>
                <w:tcPr>
                  <w:tcW w:w="7575" w:type="dxa"/>
                </w:tcPr>
                <w:p w14:paraId="4207DF52" w14:textId="70966020" w:rsidR="001227BE" w:rsidRPr="00226B4D"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los atletas dentro del método del módulo Mensualidad.</w:t>
                  </w:r>
                </w:p>
              </w:tc>
            </w:tr>
            <w:tr w:rsidR="001227BE" w14:paraId="2950A4B1" w14:textId="77777777" w:rsidTr="001227BE">
              <w:tc>
                <w:tcPr>
                  <w:tcW w:w="7575" w:type="dxa"/>
                </w:tcPr>
                <w:p w14:paraId="370A8302" w14:textId="0FCF8096" w:rsidR="001227BE" w:rsidRPr="001227BE"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Ninguno</w:t>
                  </w:r>
                </w:p>
              </w:tc>
            </w:tr>
            <w:tr w:rsidR="001227BE" w14:paraId="230B1D06" w14:textId="77777777" w:rsidTr="001227BE">
              <w:tc>
                <w:tcPr>
                  <w:tcW w:w="7575" w:type="dxa"/>
                </w:tcPr>
                <w:p w14:paraId="15CAE049" w14:textId="6DABBF71" w:rsidR="001227BE" w:rsidRPr="00226B4D" w:rsidRDefault="001227BE"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w:t>
                  </w:r>
                  <w:r w:rsidR="005F03C8">
                    <w:rPr>
                      <w:rFonts w:ascii="Times New Roman" w:hAnsi="Times New Roman" w:cs="Times New Roman"/>
                      <w:sz w:val="24"/>
                      <w:szCs w:val="24"/>
                    </w:rPr>
                    <w:t xml:space="preserve"> por parte del sistema (Anexo </w:t>
                  </w:r>
                  <w:r w:rsidR="00923348">
                    <w:rPr>
                      <w:rFonts w:ascii="Times New Roman" w:hAnsi="Times New Roman" w:cs="Times New Roman"/>
                      <w:sz w:val="24"/>
                      <w:szCs w:val="24"/>
                    </w:rPr>
                    <w:t>19</w:t>
                  </w:r>
                  <w:r>
                    <w:rPr>
                      <w:rFonts w:ascii="Times New Roman" w:hAnsi="Times New Roman" w:cs="Times New Roman"/>
                      <w:sz w:val="24"/>
                      <w:szCs w:val="24"/>
                    </w:rPr>
                    <w:t xml:space="preserve">.d), y las pruebas deberían ser exitosas con </w:t>
                  </w:r>
                  <w:r w:rsidR="005F03C8">
                    <w:rPr>
                      <w:rFonts w:ascii="Times New Roman" w:hAnsi="Times New Roman" w:cs="Times New Roman"/>
                      <w:sz w:val="24"/>
                      <w:szCs w:val="24"/>
                    </w:rPr>
                    <w:t xml:space="preserve">sus filtros aplicados. (Anexo </w:t>
                  </w:r>
                  <w:r w:rsidR="00923348">
                    <w:rPr>
                      <w:rFonts w:ascii="Times New Roman" w:hAnsi="Times New Roman" w:cs="Times New Roman"/>
                      <w:sz w:val="24"/>
                      <w:szCs w:val="24"/>
                    </w:rPr>
                    <w:t>19</w:t>
                  </w:r>
                  <w:r>
                    <w:rPr>
                      <w:rFonts w:ascii="Times New Roman" w:hAnsi="Times New Roman" w:cs="Times New Roman"/>
                      <w:sz w:val="24"/>
                      <w:szCs w:val="24"/>
                    </w:rPr>
                    <w:t>.e).</w:t>
                  </w:r>
                </w:p>
              </w:tc>
            </w:tr>
          </w:tbl>
          <w:p w14:paraId="0AF01714" w14:textId="77777777" w:rsidR="001227BE" w:rsidRDefault="001227BE"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1227BE" w14:paraId="05946C47" w14:textId="77777777" w:rsidTr="005F03C8">
        <w:tc>
          <w:tcPr>
            <w:tcW w:w="2688" w:type="dxa"/>
          </w:tcPr>
          <w:p w14:paraId="456F9C11" w14:textId="77777777" w:rsidR="001227BE" w:rsidRPr="00D574E0"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65C3049A" w14:textId="77777777" w:rsidR="001227BE" w:rsidRDefault="001227BE"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227BE" w14:paraId="30DF08EA" w14:textId="77777777" w:rsidTr="005F03C8">
        <w:tc>
          <w:tcPr>
            <w:tcW w:w="2688" w:type="dxa"/>
          </w:tcPr>
          <w:p w14:paraId="2A0A9B96" w14:textId="77777777" w:rsidR="001227BE" w:rsidRPr="00D574E0" w:rsidRDefault="001227BE"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3FFA161" w14:textId="77777777" w:rsidR="001227BE" w:rsidRDefault="001227BE"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3BE1669D" w14:textId="77777777" w:rsidR="00CB7B7E" w:rsidRDefault="00CB7B7E" w:rsidP="0029413B">
      <w:pPr>
        <w:pStyle w:val="Parrafo"/>
        <w:ind w:firstLine="0"/>
      </w:pPr>
    </w:p>
    <w:p w14:paraId="7AEDDE39" w14:textId="1EAE50B7" w:rsidR="00633ECB" w:rsidRDefault="00CB7B7E">
      <w:r>
        <w:br w:type="page"/>
      </w:r>
    </w:p>
    <w:p w14:paraId="205B3641" w14:textId="77777777" w:rsidR="00633ECB" w:rsidRDefault="00633ECB" w:rsidP="00633ECB">
      <w:pPr>
        <w:spacing w:after="0"/>
      </w:pPr>
    </w:p>
    <w:p w14:paraId="68DFB7C7" w14:textId="0277E862" w:rsidR="0079698C" w:rsidRDefault="0079698C" w:rsidP="0079698C">
      <w:pPr>
        <w:pStyle w:val="Cuadros"/>
      </w:pPr>
      <w:r>
        <w:t>Cuadro Nº</w:t>
      </w:r>
      <w:r w:rsidR="00796468">
        <w:t>2</w:t>
      </w:r>
      <w:r w:rsidR="00923348">
        <w:t>0</w:t>
      </w:r>
      <w:r>
        <w:t xml:space="preserve"> Modulo WADA, Sub – modulo: Registrar WADA</w:t>
      </w:r>
    </w:p>
    <w:tbl>
      <w:tblPr>
        <w:tblStyle w:val="Tablaconcuadrcula"/>
        <w:tblW w:w="0" w:type="auto"/>
        <w:tblInd w:w="322" w:type="dxa"/>
        <w:tblLook w:val="04A0" w:firstRow="1" w:lastRow="0" w:firstColumn="1" w:lastColumn="0" w:noHBand="0" w:noVBand="1"/>
      </w:tblPr>
      <w:tblGrid>
        <w:gridCol w:w="2642"/>
        <w:gridCol w:w="7799"/>
      </w:tblGrid>
      <w:tr w:rsidR="0079698C" w14:paraId="38D309AC" w14:textId="77777777" w:rsidTr="008C36C8">
        <w:tc>
          <w:tcPr>
            <w:tcW w:w="2688" w:type="dxa"/>
          </w:tcPr>
          <w:p w14:paraId="699A2D93"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5AD349E6" w14:textId="77777777" w:rsidR="0079698C" w:rsidRDefault="0079698C" w:rsidP="008C36C8"/>
          <w:tbl>
            <w:tblPr>
              <w:tblStyle w:val="Tablaconcuadrcula"/>
              <w:tblW w:w="0" w:type="auto"/>
              <w:tblLook w:val="04A0" w:firstRow="1" w:lastRow="0" w:firstColumn="1" w:lastColumn="0" w:noHBand="0" w:noVBand="1"/>
            </w:tblPr>
            <w:tblGrid>
              <w:gridCol w:w="7573"/>
            </w:tblGrid>
            <w:tr w:rsidR="0079698C" w14:paraId="496B80B4" w14:textId="77777777" w:rsidTr="008C36C8">
              <w:tc>
                <w:tcPr>
                  <w:tcW w:w="7573" w:type="dxa"/>
                  <w:shd w:val="clear" w:color="auto" w:fill="D9D9D9" w:themeFill="background1" w:themeFillShade="D9"/>
                </w:tcPr>
                <w:p w14:paraId="76C6F32A"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9698C" w14:paraId="5DDBDBA1" w14:textId="77777777" w:rsidTr="008C36C8">
              <w:tc>
                <w:tcPr>
                  <w:tcW w:w="7573" w:type="dxa"/>
                </w:tcPr>
                <w:p w14:paraId="3C354957"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34B612D"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79698C" w14:paraId="5E4AF228" w14:textId="77777777" w:rsidTr="008C36C8">
              <w:tc>
                <w:tcPr>
                  <w:tcW w:w="7573" w:type="dxa"/>
                  <w:shd w:val="clear" w:color="auto" w:fill="D9D9D9" w:themeFill="background1" w:themeFillShade="D9"/>
                </w:tcPr>
                <w:p w14:paraId="568598FC"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9698C" w14:paraId="2B9C049F" w14:textId="77777777" w:rsidTr="008C36C8">
              <w:tc>
                <w:tcPr>
                  <w:tcW w:w="7573" w:type="dxa"/>
                </w:tcPr>
                <w:p w14:paraId="7C38D6F9" w14:textId="7D50EBF2"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el ingreso de variables necesarias para registrar la </w:t>
                  </w:r>
                  <w:proofErr w:type="spellStart"/>
                  <w:r>
                    <w:rPr>
                      <w:rFonts w:ascii="Times New Roman" w:hAnsi="Times New Roman" w:cs="Times New Roman"/>
                      <w:sz w:val="24"/>
                      <w:szCs w:val="24"/>
                    </w:rPr>
                    <w:t>wada</w:t>
                  </w:r>
                  <w:proofErr w:type="spellEnd"/>
                  <w:r>
                    <w:rPr>
                      <w:rFonts w:ascii="Times New Roman" w:hAnsi="Times New Roman" w:cs="Times New Roman"/>
                      <w:sz w:val="24"/>
                      <w:szCs w:val="24"/>
                    </w:rPr>
                    <w:t xml:space="preserve"> a un atleta</w:t>
                  </w:r>
                </w:p>
              </w:tc>
            </w:tr>
            <w:tr w:rsidR="0079698C" w14:paraId="4E6D4716" w14:textId="77777777" w:rsidTr="008C36C8">
              <w:tc>
                <w:tcPr>
                  <w:tcW w:w="7573" w:type="dxa"/>
                </w:tcPr>
                <w:p w14:paraId="1B6A0C79" w14:textId="77777777" w:rsidR="0079698C" w:rsidRPr="00B47A64"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115DDA6E" w14:textId="77777777" w:rsidTr="008C36C8">
              <w:tc>
                <w:tcPr>
                  <w:tcW w:w="7573" w:type="dxa"/>
                </w:tcPr>
                <w:p w14:paraId="514CFB9F" w14:textId="43E40539" w:rsidR="0079698C" w:rsidRPr="008F40E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 xml:space="preserve">.a) sean correctos y las pruebas sean exitosa.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.b)</w:t>
                  </w:r>
                </w:p>
              </w:tc>
            </w:tr>
            <w:tr w:rsidR="0079698C" w14:paraId="5F5074F5" w14:textId="77777777" w:rsidTr="008C36C8">
              <w:tc>
                <w:tcPr>
                  <w:tcW w:w="7573" w:type="dxa"/>
                  <w:shd w:val="clear" w:color="auto" w:fill="D9D9D9" w:themeFill="background1" w:themeFillShade="D9"/>
                </w:tcPr>
                <w:p w14:paraId="5891755E"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9698C" w14:paraId="21BEF8BA" w14:textId="77777777" w:rsidTr="008C36C8">
              <w:tc>
                <w:tcPr>
                  <w:tcW w:w="7573" w:type="dxa"/>
                </w:tcPr>
                <w:p w14:paraId="2CA3C4BB" w14:textId="6CA3C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el ingreso de variables necesarias para registrar la </w:t>
                  </w:r>
                  <w:proofErr w:type="spellStart"/>
                  <w:r>
                    <w:rPr>
                      <w:rFonts w:ascii="Times New Roman" w:hAnsi="Times New Roman" w:cs="Times New Roman"/>
                      <w:sz w:val="24"/>
                      <w:szCs w:val="24"/>
                    </w:rPr>
                    <w:t>wada</w:t>
                  </w:r>
                  <w:proofErr w:type="spellEnd"/>
                  <w:r>
                    <w:rPr>
                      <w:rFonts w:ascii="Times New Roman" w:hAnsi="Times New Roman" w:cs="Times New Roman"/>
                      <w:sz w:val="24"/>
                      <w:szCs w:val="24"/>
                    </w:rPr>
                    <w:t xml:space="preserve"> a un </w:t>
                  </w:r>
                  <w:proofErr w:type="spellStart"/>
                  <w:r>
                    <w:rPr>
                      <w:rFonts w:ascii="Times New Roman" w:hAnsi="Times New Roman" w:cs="Times New Roman"/>
                      <w:sz w:val="24"/>
                      <w:szCs w:val="24"/>
                    </w:rPr>
                    <w:t>atleta</w:t>
                  </w:r>
                  <w:proofErr w:type="gramStart"/>
                  <w:r>
                    <w:rPr>
                      <w:rFonts w:ascii="Times New Roman" w:hAnsi="Times New Roman" w:cs="Times New Roman"/>
                      <w:sz w:val="24"/>
                      <w:szCs w:val="24"/>
                    </w:rPr>
                    <w:t>,tomando</w:t>
                  </w:r>
                  <w:proofErr w:type="spellEnd"/>
                  <w:proofErr w:type="gramEnd"/>
                  <w:r>
                    <w:rPr>
                      <w:rFonts w:ascii="Times New Roman" w:hAnsi="Times New Roman" w:cs="Times New Roman"/>
                      <w:sz w:val="24"/>
                      <w:szCs w:val="24"/>
                    </w:rPr>
                    <w:t xml:space="preserve"> en cuenta que el atleta es un menor de edad.</w:t>
                  </w:r>
                </w:p>
              </w:tc>
            </w:tr>
            <w:tr w:rsidR="0079698C" w14:paraId="03E2EECF" w14:textId="77777777" w:rsidTr="008C36C8">
              <w:tc>
                <w:tcPr>
                  <w:tcW w:w="7573" w:type="dxa"/>
                </w:tcPr>
                <w:p w14:paraId="3658B34A"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21386924" w14:textId="77777777" w:rsidTr="008C36C8">
              <w:tc>
                <w:tcPr>
                  <w:tcW w:w="7573" w:type="dxa"/>
                </w:tcPr>
                <w:p w14:paraId="33F03545" w14:textId="568DB78E"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 xml:space="preserve">.c) sean correctos y las pruebas sean exitosa.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.d)</w:t>
                  </w:r>
                </w:p>
              </w:tc>
            </w:tr>
            <w:tr w:rsidR="0079698C" w14:paraId="3527DED3" w14:textId="77777777" w:rsidTr="008C36C8">
              <w:tc>
                <w:tcPr>
                  <w:tcW w:w="7573" w:type="dxa"/>
                  <w:shd w:val="clear" w:color="auto" w:fill="D9D9D9" w:themeFill="background1" w:themeFillShade="D9"/>
                </w:tcPr>
                <w:p w14:paraId="0C265216"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9698C" w14:paraId="5EBB36EE" w14:textId="77777777" w:rsidTr="008C36C8">
              <w:tc>
                <w:tcPr>
                  <w:tcW w:w="7573" w:type="dxa"/>
                </w:tcPr>
                <w:p w14:paraId="559C0D68" w14:textId="5DF26EB9"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el ingreso de variables necesarias para registrar la </w:t>
                  </w:r>
                  <w:proofErr w:type="spellStart"/>
                  <w:r>
                    <w:rPr>
                      <w:rFonts w:ascii="Times New Roman" w:hAnsi="Times New Roman" w:cs="Times New Roman"/>
                      <w:sz w:val="24"/>
                      <w:szCs w:val="24"/>
                    </w:rPr>
                    <w:t>wada</w:t>
                  </w:r>
                  <w:proofErr w:type="spellEnd"/>
                  <w:r>
                    <w:rPr>
                      <w:rFonts w:ascii="Times New Roman" w:hAnsi="Times New Roman" w:cs="Times New Roman"/>
                      <w:sz w:val="24"/>
                      <w:szCs w:val="24"/>
                    </w:rPr>
                    <w:t xml:space="preserve"> a un atleta que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previamente registrado</w:t>
                  </w:r>
                </w:p>
              </w:tc>
            </w:tr>
            <w:tr w:rsidR="0079698C" w14:paraId="13EED5D5" w14:textId="77777777" w:rsidTr="008C36C8">
              <w:tc>
                <w:tcPr>
                  <w:tcW w:w="7573" w:type="dxa"/>
                </w:tcPr>
                <w:p w14:paraId="4F3734BB"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01D920FD" w14:textId="77777777" w:rsidTr="008C36C8">
              <w:tc>
                <w:tcPr>
                  <w:tcW w:w="7573" w:type="dxa"/>
                </w:tcPr>
                <w:p w14:paraId="4C8E156F" w14:textId="44EEAE1B"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20</w:t>
                  </w:r>
                  <w:r>
                    <w:rPr>
                      <w:rFonts w:ascii="Times New Roman" w:hAnsi="Times New Roman" w:cs="Times New Roman"/>
                      <w:sz w:val="24"/>
                      <w:szCs w:val="24"/>
                    </w:rPr>
                    <w:t>.f).</w:t>
                  </w:r>
                </w:p>
              </w:tc>
            </w:tr>
            <w:tr w:rsidR="0079698C" w14:paraId="20318D47" w14:textId="77777777" w:rsidTr="008C36C8">
              <w:tc>
                <w:tcPr>
                  <w:tcW w:w="7573" w:type="dxa"/>
                  <w:shd w:val="clear" w:color="auto" w:fill="D9D9D9" w:themeFill="background1" w:themeFillShade="D9"/>
                </w:tcPr>
                <w:p w14:paraId="01D33F57"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79698C" w14:paraId="7D0E3618" w14:textId="77777777" w:rsidTr="008C36C8">
              <w:tc>
                <w:tcPr>
                  <w:tcW w:w="7573" w:type="dxa"/>
                </w:tcPr>
                <w:p w14:paraId="2805AEC3" w14:textId="2958E240"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el ingreso de variables necesarias para registrar la </w:t>
                  </w:r>
                  <w:proofErr w:type="spellStart"/>
                  <w:r>
                    <w:rPr>
                      <w:rFonts w:ascii="Times New Roman" w:hAnsi="Times New Roman" w:cs="Times New Roman"/>
                      <w:sz w:val="24"/>
                      <w:szCs w:val="24"/>
                    </w:rPr>
                    <w:t>wada</w:t>
                  </w:r>
                  <w:proofErr w:type="spellEnd"/>
                  <w:r>
                    <w:rPr>
                      <w:rFonts w:ascii="Times New Roman" w:hAnsi="Times New Roman" w:cs="Times New Roman"/>
                      <w:sz w:val="24"/>
                      <w:szCs w:val="24"/>
                    </w:rPr>
                    <w:t xml:space="preserve"> a un atleta con datos inválidos</w:t>
                  </w:r>
                </w:p>
              </w:tc>
            </w:tr>
            <w:tr w:rsidR="0079698C" w14:paraId="5D4F7EC1" w14:textId="77777777" w:rsidTr="008C36C8">
              <w:tc>
                <w:tcPr>
                  <w:tcW w:w="7573" w:type="dxa"/>
                </w:tcPr>
                <w:p w14:paraId="253E2CF5"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25B7D706" w14:textId="77777777" w:rsidTr="008C36C8">
              <w:tc>
                <w:tcPr>
                  <w:tcW w:w="7573" w:type="dxa"/>
                </w:tcPr>
                <w:p w14:paraId="4DBEA474" w14:textId="0341FBFA"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 xml:space="preserve">.g), se espera que la prueba sea exitosa. (Anexo </w:t>
                  </w:r>
                  <w:r w:rsidR="00796468">
                    <w:rPr>
                      <w:rFonts w:ascii="Times New Roman" w:hAnsi="Times New Roman" w:cs="Times New Roman"/>
                      <w:sz w:val="24"/>
                      <w:szCs w:val="24"/>
                    </w:rPr>
                    <w:t>2</w:t>
                  </w:r>
                  <w:r w:rsidR="00923348">
                    <w:rPr>
                      <w:rFonts w:ascii="Times New Roman" w:hAnsi="Times New Roman" w:cs="Times New Roman"/>
                      <w:sz w:val="24"/>
                      <w:szCs w:val="24"/>
                    </w:rPr>
                    <w:t>0</w:t>
                  </w:r>
                  <w:r>
                    <w:rPr>
                      <w:rFonts w:ascii="Times New Roman" w:hAnsi="Times New Roman" w:cs="Times New Roman"/>
                      <w:sz w:val="24"/>
                      <w:szCs w:val="24"/>
                    </w:rPr>
                    <w:t>.h).</w:t>
                  </w:r>
                </w:p>
              </w:tc>
            </w:tr>
          </w:tbl>
          <w:p w14:paraId="18C0D5B4"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9698C" w14:paraId="726A6594" w14:textId="77777777" w:rsidTr="008C36C8">
        <w:tc>
          <w:tcPr>
            <w:tcW w:w="2688" w:type="dxa"/>
          </w:tcPr>
          <w:p w14:paraId="1326D691"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54022C4D"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9698C" w14:paraId="63829A38" w14:textId="77777777" w:rsidTr="008C36C8">
        <w:tc>
          <w:tcPr>
            <w:tcW w:w="2688" w:type="dxa"/>
          </w:tcPr>
          <w:p w14:paraId="76C7D646"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6B7430D7"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46348C3" w14:textId="0DC758C6" w:rsidR="0079698C" w:rsidRDefault="0079698C" w:rsidP="0079698C">
      <w:pPr>
        <w:pStyle w:val="Parrafo"/>
        <w:ind w:firstLine="0"/>
      </w:pPr>
    </w:p>
    <w:p w14:paraId="2503FCAF" w14:textId="771B0AA1" w:rsidR="0079698C" w:rsidRPr="0029413B" w:rsidRDefault="0079698C" w:rsidP="0079698C">
      <w:pPr>
        <w:pStyle w:val="Cuadros"/>
      </w:pPr>
      <w:r w:rsidRPr="0029413B">
        <w:lastRenderedPageBreak/>
        <w:t>Cuadro Nº</w:t>
      </w:r>
      <w:r w:rsidR="00796468">
        <w:t>2</w:t>
      </w:r>
      <w:r w:rsidR="00923348">
        <w:t>1</w:t>
      </w:r>
      <w:r w:rsidRPr="0029413B">
        <w:t xml:space="preserve"> Modulo </w:t>
      </w:r>
      <w:r>
        <w:t>WADA</w:t>
      </w:r>
      <w:r w:rsidRPr="0029413B">
        <w:t xml:space="preserve">, Sub – modulo: Consultar </w:t>
      </w:r>
      <w:r>
        <w:t>WADA</w:t>
      </w:r>
    </w:p>
    <w:tbl>
      <w:tblPr>
        <w:tblStyle w:val="Tablaconcuadrcula"/>
        <w:tblW w:w="0" w:type="auto"/>
        <w:tblInd w:w="322" w:type="dxa"/>
        <w:tblLook w:val="04A0" w:firstRow="1" w:lastRow="0" w:firstColumn="1" w:lastColumn="0" w:noHBand="0" w:noVBand="1"/>
      </w:tblPr>
      <w:tblGrid>
        <w:gridCol w:w="2640"/>
        <w:gridCol w:w="7801"/>
      </w:tblGrid>
      <w:tr w:rsidR="0079698C" w14:paraId="295614EB" w14:textId="77777777" w:rsidTr="008C36C8">
        <w:tc>
          <w:tcPr>
            <w:tcW w:w="2688" w:type="dxa"/>
          </w:tcPr>
          <w:p w14:paraId="25018664"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468D6260" w14:textId="77777777" w:rsidR="0079698C" w:rsidRDefault="0079698C" w:rsidP="008C36C8"/>
          <w:tbl>
            <w:tblPr>
              <w:tblStyle w:val="Tablaconcuadrcula"/>
              <w:tblW w:w="0" w:type="auto"/>
              <w:tblLook w:val="04A0" w:firstRow="1" w:lastRow="0" w:firstColumn="1" w:lastColumn="0" w:noHBand="0" w:noVBand="1"/>
            </w:tblPr>
            <w:tblGrid>
              <w:gridCol w:w="7575"/>
            </w:tblGrid>
            <w:tr w:rsidR="0079698C" w14:paraId="628D84F2" w14:textId="77777777" w:rsidTr="008C36C8">
              <w:tc>
                <w:tcPr>
                  <w:tcW w:w="7879" w:type="dxa"/>
                  <w:shd w:val="clear" w:color="auto" w:fill="D9D9D9" w:themeFill="background1" w:themeFillShade="D9"/>
                </w:tcPr>
                <w:p w14:paraId="3903D19F"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9698C" w14:paraId="4F810602" w14:textId="77777777" w:rsidTr="008C36C8">
              <w:tc>
                <w:tcPr>
                  <w:tcW w:w="7879" w:type="dxa"/>
                </w:tcPr>
                <w:p w14:paraId="6A321CFD"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F8F1763"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79698C" w14:paraId="0B37A59E" w14:textId="77777777" w:rsidTr="008C36C8">
              <w:tc>
                <w:tcPr>
                  <w:tcW w:w="7879" w:type="dxa"/>
                  <w:shd w:val="clear" w:color="auto" w:fill="D9D9D9" w:themeFill="background1" w:themeFillShade="D9"/>
                </w:tcPr>
                <w:p w14:paraId="23D05AC9"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9698C" w14:paraId="5C912B43" w14:textId="77777777" w:rsidTr="008C36C8">
              <w:tc>
                <w:tcPr>
                  <w:tcW w:w="7879" w:type="dxa"/>
                </w:tcPr>
                <w:p w14:paraId="70D954A5"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de un atleta con registro WADA, </w:t>
                  </w:r>
                </w:p>
              </w:tc>
            </w:tr>
            <w:tr w:rsidR="0079698C" w14:paraId="480D4C59" w14:textId="77777777" w:rsidTr="008C36C8">
              <w:tc>
                <w:tcPr>
                  <w:tcW w:w="7879" w:type="dxa"/>
                </w:tcPr>
                <w:p w14:paraId="483583C7" w14:textId="77777777" w:rsidR="0079698C" w:rsidRPr="002E4F09"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79698C" w14:paraId="6F013D1E" w14:textId="77777777" w:rsidTr="008C36C8">
              <w:tc>
                <w:tcPr>
                  <w:tcW w:w="7879" w:type="dxa"/>
                </w:tcPr>
                <w:p w14:paraId="4136D11E" w14:textId="1D361905" w:rsidR="0079698C" w:rsidRPr="008F40E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796468">
                    <w:rPr>
                      <w:rFonts w:ascii="Times New Roman" w:hAnsi="Times New Roman" w:cs="Times New Roman"/>
                      <w:sz w:val="24"/>
                      <w:szCs w:val="24"/>
                    </w:rPr>
                    <w:t>2</w:t>
                  </w:r>
                  <w:r w:rsidR="00923348">
                    <w:rPr>
                      <w:rFonts w:ascii="Times New Roman" w:hAnsi="Times New Roman" w:cs="Times New Roman"/>
                      <w:sz w:val="24"/>
                      <w:szCs w:val="24"/>
                    </w:rPr>
                    <w:t>1</w:t>
                  </w:r>
                  <w:r>
                    <w:rPr>
                      <w:rFonts w:ascii="Times New Roman" w:hAnsi="Times New Roman" w:cs="Times New Roman"/>
                      <w:sz w:val="24"/>
                      <w:szCs w:val="24"/>
                    </w:rPr>
                    <w:t xml:space="preserve">.a)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796468">
                    <w:rPr>
                      <w:rFonts w:ascii="Times New Roman" w:hAnsi="Times New Roman" w:cs="Times New Roman"/>
                      <w:sz w:val="24"/>
                      <w:szCs w:val="24"/>
                    </w:rPr>
                    <w:t>2</w:t>
                  </w:r>
                  <w:r w:rsidR="00923348">
                    <w:rPr>
                      <w:rFonts w:ascii="Times New Roman" w:hAnsi="Times New Roman" w:cs="Times New Roman"/>
                      <w:sz w:val="24"/>
                      <w:szCs w:val="24"/>
                    </w:rPr>
                    <w:t>1</w:t>
                  </w:r>
                  <w:r>
                    <w:rPr>
                      <w:rFonts w:ascii="Times New Roman" w:hAnsi="Times New Roman" w:cs="Times New Roman"/>
                      <w:sz w:val="24"/>
                      <w:szCs w:val="24"/>
                    </w:rPr>
                    <w:t>.b).</w:t>
                  </w:r>
                </w:p>
              </w:tc>
            </w:tr>
            <w:tr w:rsidR="0079698C" w14:paraId="1DB245EB" w14:textId="77777777" w:rsidTr="008C36C8">
              <w:tc>
                <w:tcPr>
                  <w:tcW w:w="7879" w:type="dxa"/>
                  <w:shd w:val="clear" w:color="auto" w:fill="D9D9D9" w:themeFill="background1" w:themeFillShade="D9"/>
                </w:tcPr>
                <w:p w14:paraId="1D92A435"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9698C" w14:paraId="0592F375" w14:textId="77777777" w:rsidTr="008C36C8">
              <w:tc>
                <w:tcPr>
                  <w:tcW w:w="7879" w:type="dxa"/>
                </w:tcPr>
                <w:p w14:paraId="5B3118D8"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atleta con registro WADA, con datos inválidos.</w:t>
                  </w:r>
                </w:p>
              </w:tc>
            </w:tr>
            <w:tr w:rsidR="0079698C" w14:paraId="1F1BED50" w14:textId="77777777" w:rsidTr="008C36C8">
              <w:tc>
                <w:tcPr>
                  <w:tcW w:w="7879" w:type="dxa"/>
                </w:tcPr>
                <w:p w14:paraId="719292F0"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79698C" w14:paraId="7BC07D8F" w14:textId="77777777" w:rsidTr="008C36C8">
              <w:tc>
                <w:tcPr>
                  <w:tcW w:w="7879" w:type="dxa"/>
                </w:tcPr>
                <w:p w14:paraId="0D6BCDBD" w14:textId="75C78DBC"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796468">
                    <w:rPr>
                      <w:rFonts w:ascii="Times New Roman" w:hAnsi="Times New Roman" w:cs="Times New Roman"/>
                      <w:sz w:val="24"/>
                      <w:szCs w:val="24"/>
                    </w:rPr>
                    <w:t>2</w:t>
                  </w:r>
                  <w:r w:rsidR="00923348">
                    <w:rPr>
                      <w:rFonts w:ascii="Times New Roman" w:hAnsi="Times New Roman" w:cs="Times New Roman"/>
                      <w:sz w:val="24"/>
                      <w:szCs w:val="24"/>
                    </w:rPr>
                    <w:t>1</w:t>
                  </w:r>
                  <w:r>
                    <w:rPr>
                      <w:rFonts w:ascii="Times New Roman" w:hAnsi="Times New Roman" w:cs="Times New Roman"/>
                      <w:sz w:val="24"/>
                      <w:szCs w:val="24"/>
                    </w:rPr>
                    <w:t>.c)</w:t>
                  </w:r>
                </w:p>
              </w:tc>
            </w:tr>
            <w:tr w:rsidR="0079698C" w14:paraId="1C2B86BA" w14:textId="77777777" w:rsidTr="008C36C8">
              <w:tc>
                <w:tcPr>
                  <w:tcW w:w="7879" w:type="dxa"/>
                  <w:shd w:val="clear" w:color="auto" w:fill="D9D9D9" w:themeFill="background1" w:themeFillShade="D9"/>
                </w:tcPr>
                <w:p w14:paraId="229DD61B"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9698C" w14:paraId="3C97EE6A" w14:textId="77777777" w:rsidTr="008C36C8">
              <w:tc>
                <w:tcPr>
                  <w:tcW w:w="7879" w:type="dxa"/>
                </w:tcPr>
                <w:p w14:paraId="4CDC5AE5" w14:textId="77777777"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general de los atletas con registro WADA.</w:t>
                  </w:r>
                </w:p>
              </w:tc>
            </w:tr>
            <w:tr w:rsidR="0079698C" w14:paraId="0807F6CB" w14:textId="77777777" w:rsidTr="008C36C8">
              <w:tc>
                <w:tcPr>
                  <w:tcW w:w="7879" w:type="dxa"/>
                </w:tcPr>
                <w:p w14:paraId="2BA22F93"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79698C" w14:paraId="190127D7" w14:textId="77777777" w:rsidTr="008C36C8">
              <w:tc>
                <w:tcPr>
                  <w:tcW w:w="7879" w:type="dxa"/>
                </w:tcPr>
                <w:p w14:paraId="34937BCD" w14:textId="1169C4CC"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(Anexo </w:t>
                  </w:r>
                  <w:r w:rsidR="00796468">
                    <w:rPr>
                      <w:rFonts w:ascii="Times New Roman" w:hAnsi="Times New Roman" w:cs="Times New Roman"/>
                      <w:sz w:val="24"/>
                      <w:szCs w:val="24"/>
                    </w:rPr>
                    <w:t>2</w:t>
                  </w:r>
                  <w:r w:rsidR="00923348">
                    <w:rPr>
                      <w:rFonts w:ascii="Times New Roman" w:hAnsi="Times New Roman" w:cs="Times New Roman"/>
                      <w:sz w:val="24"/>
                      <w:szCs w:val="24"/>
                    </w:rPr>
                    <w:t>1</w:t>
                  </w:r>
                  <w:r>
                    <w:rPr>
                      <w:rFonts w:ascii="Times New Roman" w:hAnsi="Times New Roman" w:cs="Times New Roman"/>
                      <w:sz w:val="24"/>
                      <w:szCs w:val="24"/>
                    </w:rPr>
                    <w:t>.d),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796468">
                    <w:rPr>
                      <w:rFonts w:ascii="Times New Roman" w:hAnsi="Times New Roman" w:cs="Times New Roman"/>
                      <w:sz w:val="24"/>
                      <w:szCs w:val="24"/>
                    </w:rPr>
                    <w:t>2</w:t>
                  </w:r>
                  <w:r w:rsidR="00923348">
                    <w:rPr>
                      <w:rFonts w:ascii="Times New Roman" w:hAnsi="Times New Roman" w:cs="Times New Roman"/>
                      <w:sz w:val="24"/>
                      <w:szCs w:val="24"/>
                    </w:rPr>
                    <w:t>1</w:t>
                  </w:r>
                  <w:r w:rsidR="00796468">
                    <w:rPr>
                      <w:rFonts w:ascii="Times New Roman" w:hAnsi="Times New Roman" w:cs="Times New Roman"/>
                      <w:sz w:val="24"/>
                      <w:szCs w:val="24"/>
                    </w:rPr>
                    <w:t>.</w:t>
                  </w:r>
                  <w:r>
                    <w:rPr>
                      <w:rFonts w:ascii="Times New Roman" w:hAnsi="Times New Roman" w:cs="Times New Roman"/>
                      <w:sz w:val="24"/>
                      <w:szCs w:val="24"/>
                    </w:rPr>
                    <w:t>e).</w:t>
                  </w:r>
                </w:p>
              </w:tc>
            </w:tr>
            <w:tr w:rsidR="0079698C" w14:paraId="3A3441DD" w14:textId="77777777" w:rsidTr="008C36C8">
              <w:tc>
                <w:tcPr>
                  <w:tcW w:w="7879" w:type="dxa"/>
                  <w:shd w:val="clear" w:color="auto" w:fill="D9D9D9" w:themeFill="background1" w:themeFillShade="D9"/>
                </w:tcPr>
                <w:p w14:paraId="5C6217B4"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79698C" w14:paraId="1003C78E" w14:textId="77777777" w:rsidTr="008C36C8">
              <w:tc>
                <w:tcPr>
                  <w:tcW w:w="7879" w:type="dxa"/>
                </w:tcPr>
                <w:p w14:paraId="01CF7D3A" w14:textId="77777777" w:rsidR="0079698C" w:rsidRPr="001F31A5" w:rsidRDefault="0079698C" w:rsidP="008C36C8">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realizará una consulta general de los atletas con registro WADA por vencer.</w:t>
                  </w:r>
                </w:p>
              </w:tc>
            </w:tr>
            <w:tr w:rsidR="0079698C" w14:paraId="59044B8B" w14:textId="77777777" w:rsidTr="008C36C8">
              <w:tc>
                <w:tcPr>
                  <w:tcW w:w="7879" w:type="dxa"/>
                </w:tcPr>
                <w:p w14:paraId="7C0B4FE0" w14:textId="77777777" w:rsidR="0079698C" w:rsidRPr="001F31A5" w:rsidRDefault="0079698C" w:rsidP="008C36C8">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Cedula.</w:t>
                  </w:r>
                </w:p>
              </w:tc>
            </w:tr>
            <w:tr w:rsidR="0079698C" w14:paraId="7ED020E8" w14:textId="77777777" w:rsidTr="008C36C8">
              <w:tc>
                <w:tcPr>
                  <w:tcW w:w="7879" w:type="dxa"/>
                </w:tcPr>
                <w:p w14:paraId="14D3076A" w14:textId="67957619" w:rsidR="0079698C" w:rsidRPr="00B405D1" w:rsidRDefault="0079698C" w:rsidP="008C36C8">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Se</w:t>
                  </w:r>
                  <w:proofErr w:type="gramEnd"/>
                  <w:r>
                    <w:rPr>
                      <w:rFonts w:ascii="Times New Roman" w:hAnsi="Times New Roman" w:cs="Times New Roman"/>
                      <w:bCs/>
                      <w:sz w:val="24"/>
                      <w:szCs w:val="24"/>
                    </w:rPr>
                    <w:t xml:space="preserve"> espera los datos de los entrenadores, por parte del sistema, en cambio las pruebas con los filtros añadidos deberían ser exitosas. (Anexo </w:t>
                  </w:r>
                  <w:r w:rsidR="00796468">
                    <w:rPr>
                      <w:rFonts w:ascii="Times New Roman" w:hAnsi="Times New Roman" w:cs="Times New Roman"/>
                      <w:bCs/>
                      <w:sz w:val="24"/>
                      <w:szCs w:val="24"/>
                    </w:rPr>
                    <w:t>2</w:t>
                  </w:r>
                  <w:r w:rsidR="00923348">
                    <w:rPr>
                      <w:rFonts w:ascii="Times New Roman" w:hAnsi="Times New Roman" w:cs="Times New Roman"/>
                      <w:bCs/>
                      <w:sz w:val="24"/>
                      <w:szCs w:val="24"/>
                    </w:rPr>
                    <w:t>1</w:t>
                  </w:r>
                  <w:r>
                    <w:rPr>
                      <w:rFonts w:ascii="Times New Roman" w:hAnsi="Times New Roman" w:cs="Times New Roman"/>
                      <w:bCs/>
                      <w:sz w:val="24"/>
                      <w:szCs w:val="24"/>
                    </w:rPr>
                    <w:t>.f)</w:t>
                  </w:r>
                </w:p>
              </w:tc>
            </w:tr>
          </w:tbl>
          <w:p w14:paraId="118B555A"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9698C" w14:paraId="3E719B99" w14:textId="77777777" w:rsidTr="008C36C8">
        <w:tc>
          <w:tcPr>
            <w:tcW w:w="2688" w:type="dxa"/>
          </w:tcPr>
          <w:p w14:paraId="666D5030"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0AAA32F5"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9698C" w14:paraId="2917FD44" w14:textId="77777777" w:rsidTr="008C36C8">
        <w:tc>
          <w:tcPr>
            <w:tcW w:w="2688" w:type="dxa"/>
          </w:tcPr>
          <w:p w14:paraId="276B1812"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52873C0F"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85BF02C" w14:textId="77777777" w:rsidR="0079698C" w:rsidRDefault="0079698C" w:rsidP="0079698C">
      <w:pPr>
        <w:pStyle w:val="Parrafo"/>
        <w:ind w:firstLine="0"/>
      </w:pPr>
    </w:p>
    <w:p w14:paraId="1A1992FE" w14:textId="77777777" w:rsidR="0079698C" w:rsidRDefault="0079698C" w:rsidP="0079698C">
      <w:pPr>
        <w:rPr>
          <w:rFonts w:ascii="Times New Roman" w:hAnsi="Times New Roman"/>
          <w:sz w:val="24"/>
        </w:rPr>
      </w:pPr>
      <w:r>
        <w:br w:type="page"/>
      </w:r>
    </w:p>
    <w:p w14:paraId="6228C6EE" w14:textId="5553E00E" w:rsidR="0079698C" w:rsidRDefault="0079698C" w:rsidP="0079698C">
      <w:pPr>
        <w:pStyle w:val="Parrafo"/>
        <w:ind w:firstLine="0"/>
      </w:pPr>
    </w:p>
    <w:p w14:paraId="3A3431E5" w14:textId="1E7E1F0E" w:rsidR="0079698C" w:rsidRPr="0029413B" w:rsidRDefault="0079698C" w:rsidP="0079698C">
      <w:pPr>
        <w:pStyle w:val="Cuadros"/>
      </w:pPr>
      <w:r w:rsidRPr="0029413B">
        <w:t>Cuadro Nº</w:t>
      </w:r>
      <w:r w:rsidR="00A6199F">
        <w:t>2</w:t>
      </w:r>
      <w:r w:rsidR="00923348">
        <w:t>2</w:t>
      </w:r>
      <w:r w:rsidRPr="0029413B">
        <w:t xml:space="preserve"> Modulo </w:t>
      </w:r>
      <w:r>
        <w:t>WADA</w:t>
      </w:r>
      <w:r w:rsidRPr="0029413B">
        <w:t xml:space="preserve">, Sub – modulo: </w:t>
      </w:r>
      <w:r>
        <w:t>Modificar</w:t>
      </w:r>
      <w:r w:rsidRPr="0029413B">
        <w:t xml:space="preserve"> </w:t>
      </w:r>
      <w:r>
        <w:t>WADA</w:t>
      </w:r>
    </w:p>
    <w:tbl>
      <w:tblPr>
        <w:tblStyle w:val="Tablaconcuadrcula"/>
        <w:tblW w:w="0" w:type="auto"/>
        <w:tblInd w:w="322" w:type="dxa"/>
        <w:tblLook w:val="04A0" w:firstRow="1" w:lastRow="0" w:firstColumn="1" w:lastColumn="0" w:noHBand="0" w:noVBand="1"/>
      </w:tblPr>
      <w:tblGrid>
        <w:gridCol w:w="2640"/>
        <w:gridCol w:w="7801"/>
      </w:tblGrid>
      <w:tr w:rsidR="0079698C" w14:paraId="28983F43" w14:textId="77777777" w:rsidTr="008C36C8">
        <w:tc>
          <w:tcPr>
            <w:tcW w:w="2640" w:type="dxa"/>
          </w:tcPr>
          <w:p w14:paraId="7F6AE957"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4386B5ED" w14:textId="77777777" w:rsidR="0079698C" w:rsidRDefault="0079698C" w:rsidP="008C36C8"/>
          <w:tbl>
            <w:tblPr>
              <w:tblStyle w:val="Tablaconcuadrcula"/>
              <w:tblW w:w="0" w:type="auto"/>
              <w:tblLook w:val="04A0" w:firstRow="1" w:lastRow="0" w:firstColumn="1" w:lastColumn="0" w:noHBand="0" w:noVBand="1"/>
            </w:tblPr>
            <w:tblGrid>
              <w:gridCol w:w="7575"/>
            </w:tblGrid>
            <w:tr w:rsidR="0079698C" w14:paraId="2D3AABC2" w14:textId="77777777" w:rsidTr="008C36C8">
              <w:tc>
                <w:tcPr>
                  <w:tcW w:w="7879" w:type="dxa"/>
                  <w:shd w:val="clear" w:color="auto" w:fill="D9D9D9" w:themeFill="background1" w:themeFillShade="D9"/>
                </w:tcPr>
                <w:p w14:paraId="21FE20BD"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9698C" w14:paraId="1452517F" w14:textId="77777777" w:rsidTr="008C36C8">
              <w:tc>
                <w:tcPr>
                  <w:tcW w:w="7879" w:type="dxa"/>
                </w:tcPr>
                <w:p w14:paraId="3EDBF4B0"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746DB28"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79698C" w14:paraId="53691164" w14:textId="77777777" w:rsidTr="008C36C8">
              <w:tc>
                <w:tcPr>
                  <w:tcW w:w="7879" w:type="dxa"/>
                  <w:shd w:val="clear" w:color="auto" w:fill="D9D9D9" w:themeFill="background1" w:themeFillShade="D9"/>
                </w:tcPr>
                <w:p w14:paraId="350D1EF3"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9698C" w14:paraId="531C4482" w14:textId="77777777" w:rsidTr="008C36C8">
              <w:tc>
                <w:tcPr>
                  <w:tcW w:w="7879" w:type="dxa"/>
                </w:tcPr>
                <w:p w14:paraId="00CCFD41"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modificación de un registro de un atleta con el registro WADA.</w:t>
                  </w:r>
                </w:p>
              </w:tc>
            </w:tr>
            <w:tr w:rsidR="0079698C" w14:paraId="208C2EE3" w14:textId="77777777" w:rsidTr="008C36C8">
              <w:tc>
                <w:tcPr>
                  <w:tcW w:w="7879" w:type="dxa"/>
                </w:tcPr>
                <w:p w14:paraId="7E7D1B45" w14:textId="77777777" w:rsidR="0079698C" w:rsidRPr="002E4F09"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4C41DB37" w14:textId="77777777" w:rsidTr="008C36C8">
              <w:tc>
                <w:tcPr>
                  <w:tcW w:w="7879" w:type="dxa"/>
                </w:tcPr>
                <w:p w14:paraId="3CEF8804" w14:textId="51159496" w:rsidR="0079698C" w:rsidRPr="008F40E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A6199F">
                    <w:rPr>
                      <w:rFonts w:ascii="Times New Roman" w:hAnsi="Times New Roman" w:cs="Times New Roman"/>
                      <w:sz w:val="24"/>
                      <w:szCs w:val="24"/>
                    </w:rPr>
                    <w:t>2</w:t>
                  </w:r>
                  <w:r w:rsidR="00923348">
                    <w:rPr>
                      <w:rFonts w:ascii="Times New Roman" w:hAnsi="Times New Roman" w:cs="Times New Roman"/>
                      <w:sz w:val="24"/>
                      <w:szCs w:val="24"/>
                    </w:rPr>
                    <w:t>2</w:t>
                  </w:r>
                  <w:r>
                    <w:rPr>
                      <w:rFonts w:ascii="Times New Roman" w:hAnsi="Times New Roman" w:cs="Times New Roman"/>
                      <w:sz w:val="24"/>
                      <w:szCs w:val="24"/>
                    </w:rPr>
                    <w:t>.a)</w:t>
                  </w:r>
                </w:p>
              </w:tc>
            </w:tr>
            <w:tr w:rsidR="0079698C" w14:paraId="7A1EAFDE" w14:textId="77777777" w:rsidTr="008C36C8">
              <w:tc>
                <w:tcPr>
                  <w:tcW w:w="7879" w:type="dxa"/>
                  <w:shd w:val="clear" w:color="auto" w:fill="D9D9D9" w:themeFill="background1" w:themeFillShade="D9"/>
                </w:tcPr>
                <w:p w14:paraId="1583BE0D"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9698C" w14:paraId="7192ACA2" w14:textId="77777777" w:rsidTr="008C36C8">
              <w:tc>
                <w:tcPr>
                  <w:tcW w:w="7879" w:type="dxa"/>
                </w:tcPr>
                <w:p w14:paraId="064DCBDE"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modificación de un registro de un atleta con el registro WADA con datos inválidos.</w:t>
                  </w:r>
                </w:p>
              </w:tc>
            </w:tr>
            <w:tr w:rsidR="0079698C" w14:paraId="45970C75" w14:textId="77777777" w:rsidTr="008C36C8">
              <w:tc>
                <w:tcPr>
                  <w:tcW w:w="7879" w:type="dxa"/>
                </w:tcPr>
                <w:p w14:paraId="22F5AA68" w14:textId="77777777" w:rsidR="0079698C" w:rsidRPr="001514F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1160BBF3" w14:textId="77777777" w:rsidTr="008C36C8">
              <w:tc>
                <w:tcPr>
                  <w:tcW w:w="7879" w:type="dxa"/>
                </w:tcPr>
                <w:p w14:paraId="4EC5B294" w14:textId="0E3F0024"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A6199F">
                    <w:rPr>
                      <w:rFonts w:ascii="Times New Roman" w:hAnsi="Times New Roman" w:cs="Times New Roman"/>
                      <w:sz w:val="24"/>
                      <w:szCs w:val="24"/>
                    </w:rPr>
                    <w:t>2</w:t>
                  </w:r>
                  <w:r w:rsidR="00923348">
                    <w:rPr>
                      <w:rFonts w:ascii="Times New Roman" w:hAnsi="Times New Roman" w:cs="Times New Roman"/>
                      <w:sz w:val="24"/>
                      <w:szCs w:val="24"/>
                    </w:rPr>
                    <w:t>2</w:t>
                  </w:r>
                  <w:r>
                    <w:rPr>
                      <w:rFonts w:ascii="Times New Roman" w:hAnsi="Times New Roman" w:cs="Times New Roman"/>
                      <w:sz w:val="24"/>
                      <w:szCs w:val="24"/>
                    </w:rPr>
                    <w:t>.b)</w:t>
                  </w:r>
                </w:p>
              </w:tc>
            </w:tr>
            <w:tr w:rsidR="0079698C" w14:paraId="5979837C" w14:textId="77777777" w:rsidTr="008C36C8">
              <w:tc>
                <w:tcPr>
                  <w:tcW w:w="7879" w:type="dxa"/>
                  <w:shd w:val="clear" w:color="auto" w:fill="D9D9D9" w:themeFill="background1" w:themeFillShade="D9"/>
                </w:tcPr>
                <w:p w14:paraId="47170722"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9698C" w14:paraId="534EC429" w14:textId="77777777" w:rsidTr="008C36C8">
              <w:tc>
                <w:tcPr>
                  <w:tcW w:w="7879" w:type="dxa"/>
                </w:tcPr>
                <w:p w14:paraId="25B6079C" w14:textId="77777777"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modificación de un registro de un atleta con el registro WADA que no existe.</w:t>
                  </w:r>
                </w:p>
              </w:tc>
            </w:tr>
            <w:tr w:rsidR="0079698C" w14:paraId="1148E5B3" w14:textId="77777777" w:rsidTr="008C36C8">
              <w:tc>
                <w:tcPr>
                  <w:tcW w:w="7879" w:type="dxa"/>
                </w:tcPr>
                <w:p w14:paraId="0FC84698"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Cedula – estado – fecha de inscripción – fecha de </w:t>
                  </w:r>
                  <w:proofErr w:type="spellStart"/>
                  <w:r>
                    <w:rPr>
                      <w:rFonts w:ascii="Times New Roman" w:hAnsi="Times New Roman" w:cs="Times New Roman"/>
                      <w:sz w:val="24"/>
                      <w:szCs w:val="24"/>
                    </w:rPr>
                    <w:t>ultima</w:t>
                  </w:r>
                  <w:proofErr w:type="spellEnd"/>
                  <w:r>
                    <w:rPr>
                      <w:rFonts w:ascii="Times New Roman" w:hAnsi="Times New Roman" w:cs="Times New Roman"/>
                      <w:sz w:val="24"/>
                      <w:szCs w:val="24"/>
                    </w:rPr>
                    <w:t xml:space="preserve"> actualización – fecha de vencimiento</w:t>
                  </w:r>
                </w:p>
              </w:tc>
            </w:tr>
            <w:tr w:rsidR="0079698C" w14:paraId="17AC1F02" w14:textId="77777777" w:rsidTr="008C36C8">
              <w:tc>
                <w:tcPr>
                  <w:tcW w:w="7879" w:type="dxa"/>
                </w:tcPr>
                <w:p w14:paraId="34A0CB83" w14:textId="51D5DB9A"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A6199F">
                    <w:rPr>
                      <w:rFonts w:ascii="Times New Roman" w:hAnsi="Times New Roman" w:cs="Times New Roman"/>
                      <w:sz w:val="24"/>
                      <w:szCs w:val="24"/>
                    </w:rPr>
                    <w:t>2</w:t>
                  </w:r>
                  <w:r w:rsidR="00923348">
                    <w:rPr>
                      <w:rFonts w:ascii="Times New Roman" w:hAnsi="Times New Roman" w:cs="Times New Roman"/>
                      <w:sz w:val="24"/>
                      <w:szCs w:val="24"/>
                    </w:rPr>
                    <w:t>2</w:t>
                  </w:r>
                  <w:r>
                    <w:rPr>
                      <w:rFonts w:ascii="Times New Roman" w:hAnsi="Times New Roman" w:cs="Times New Roman"/>
                      <w:sz w:val="24"/>
                      <w:szCs w:val="24"/>
                    </w:rPr>
                    <w:t>.c).</w:t>
                  </w:r>
                </w:p>
              </w:tc>
            </w:tr>
          </w:tbl>
          <w:p w14:paraId="412E4EF7"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9698C" w14:paraId="65472D28" w14:textId="77777777" w:rsidTr="008C36C8">
        <w:tc>
          <w:tcPr>
            <w:tcW w:w="2640" w:type="dxa"/>
          </w:tcPr>
          <w:p w14:paraId="73BFA589"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1A3E5B74"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9698C" w14:paraId="736219E0" w14:textId="77777777" w:rsidTr="008C36C8">
        <w:tc>
          <w:tcPr>
            <w:tcW w:w="2640" w:type="dxa"/>
          </w:tcPr>
          <w:p w14:paraId="769C4453"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63F61A76"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5878DA1" w14:textId="77777777" w:rsidR="0079698C" w:rsidRDefault="0079698C" w:rsidP="0079698C">
      <w:pPr>
        <w:pStyle w:val="Parrafo"/>
        <w:ind w:firstLine="0"/>
      </w:pPr>
    </w:p>
    <w:p w14:paraId="0C5118A8" w14:textId="77777777" w:rsidR="0079698C" w:rsidRDefault="0079698C" w:rsidP="0079698C">
      <w:pPr>
        <w:rPr>
          <w:rFonts w:ascii="Times New Roman" w:hAnsi="Times New Roman"/>
          <w:sz w:val="24"/>
        </w:rPr>
      </w:pPr>
      <w:r>
        <w:br w:type="page"/>
      </w:r>
    </w:p>
    <w:p w14:paraId="1E2B9D3B" w14:textId="3F73B621" w:rsidR="0079698C" w:rsidRDefault="0079698C" w:rsidP="0079698C">
      <w:pPr>
        <w:pStyle w:val="Parrafo"/>
        <w:ind w:firstLine="0"/>
      </w:pPr>
    </w:p>
    <w:p w14:paraId="434E596D" w14:textId="58569627" w:rsidR="0079698C" w:rsidRPr="0029413B" w:rsidRDefault="0079698C" w:rsidP="0079698C">
      <w:pPr>
        <w:pStyle w:val="Cuadros"/>
      </w:pPr>
      <w:r w:rsidRPr="0029413B">
        <w:t>Cuadro Nº</w:t>
      </w:r>
      <w:r w:rsidR="006567B1">
        <w:t>2</w:t>
      </w:r>
      <w:r w:rsidR="00923348">
        <w:t>3</w:t>
      </w:r>
      <w:r w:rsidRPr="0029413B">
        <w:t xml:space="preserve"> Modulo </w:t>
      </w:r>
      <w:r>
        <w:t>WADA</w:t>
      </w:r>
      <w:r w:rsidRPr="0029413B">
        <w:t xml:space="preserve">, Sub – modulo: </w:t>
      </w:r>
      <w:r>
        <w:t>Eliminar</w:t>
      </w:r>
      <w:r w:rsidRPr="0029413B">
        <w:t xml:space="preserve"> </w:t>
      </w:r>
      <w:r>
        <w:t>WADA</w:t>
      </w:r>
    </w:p>
    <w:tbl>
      <w:tblPr>
        <w:tblStyle w:val="Tablaconcuadrcula"/>
        <w:tblW w:w="0" w:type="auto"/>
        <w:tblInd w:w="322" w:type="dxa"/>
        <w:tblLook w:val="04A0" w:firstRow="1" w:lastRow="0" w:firstColumn="1" w:lastColumn="0" w:noHBand="0" w:noVBand="1"/>
      </w:tblPr>
      <w:tblGrid>
        <w:gridCol w:w="2640"/>
        <w:gridCol w:w="7801"/>
      </w:tblGrid>
      <w:tr w:rsidR="0079698C" w14:paraId="6D2A2497" w14:textId="77777777" w:rsidTr="008C36C8">
        <w:tc>
          <w:tcPr>
            <w:tcW w:w="2640" w:type="dxa"/>
          </w:tcPr>
          <w:p w14:paraId="2FC97B26"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5F861E65" w14:textId="77777777" w:rsidR="0079698C" w:rsidRDefault="0079698C" w:rsidP="008C36C8"/>
          <w:tbl>
            <w:tblPr>
              <w:tblStyle w:val="Tablaconcuadrcula"/>
              <w:tblW w:w="0" w:type="auto"/>
              <w:tblLook w:val="04A0" w:firstRow="1" w:lastRow="0" w:firstColumn="1" w:lastColumn="0" w:noHBand="0" w:noVBand="1"/>
            </w:tblPr>
            <w:tblGrid>
              <w:gridCol w:w="7575"/>
            </w:tblGrid>
            <w:tr w:rsidR="0079698C" w14:paraId="03ED78A6" w14:textId="77777777" w:rsidTr="008C36C8">
              <w:tc>
                <w:tcPr>
                  <w:tcW w:w="7879" w:type="dxa"/>
                  <w:shd w:val="clear" w:color="auto" w:fill="D9D9D9" w:themeFill="background1" w:themeFillShade="D9"/>
                </w:tcPr>
                <w:p w14:paraId="3748EE5F"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9698C" w14:paraId="023EE409" w14:textId="77777777" w:rsidTr="008C36C8">
              <w:tc>
                <w:tcPr>
                  <w:tcW w:w="7879" w:type="dxa"/>
                </w:tcPr>
                <w:p w14:paraId="483A2C61"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7AC5684A" w14:textId="77777777" w:rsidR="0079698C" w:rsidRPr="00D574E0"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eliminar y detectar fallas del sistema</w:t>
                  </w:r>
                </w:p>
              </w:tc>
            </w:tr>
            <w:tr w:rsidR="0079698C" w14:paraId="51791FCE" w14:textId="77777777" w:rsidTr="008C36C8">
              <w:tc>
                <w:tcPr>
                  <w:tcW w:w="7879" w:type="dxa"/>
                  <w:shd w:val="clear" w:color="auto" w:fill="D9D9D9" w:themeFill="background1" w:themeFillShade="D9"/>
                </w:tcPr>
                <w:p w14:paraId="41BED834"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9698C" w14:paraId="7B609882" w14:textId="77777777" w:rsidTr="008C36C8">
              <w:tc>
                <w:tcPr>
                  <w:tcW w:w="7879" w:type="dxa"/>
                </w:tcPr>
                <w:p w14:paraId="2EC5F54F"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w:t>
                  </w:r>
                </w:p>
              </w:tc>
            </w:tr>
            <w:tr w:rsidR="0079698C" w14:paraId="5FEAACBE" w14:textId="77777777" w:rsidTr="008C36C8">
              <w:tc>
                <w:tcPr>
                  <w:tcW w:w="7879" w:type="dxa"/>
                </w:tcPr>
                <w:p w14:paraId="43C7B800" w14:textId="77777777" w:rsidR="0079698C" w:rsidRPr="002E4F09"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79698C" w14:paraId="021AC91F" w14:textId="77777777" w:rsidTr="008C36C8">
              <w:tc>
                <w:tcPr>
                  <w:tcW w:w="7879" w:type="dxa"/>
                </w:tcPr>
                <w:p w14:paraId="48F1DF92" w14:textId="69DB0FF3" w:rsidR="0079698C" w:rsidRPr="008F40E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6567B1">
                    <w:rPr>
                      <w:rFonts w:ascii="Times New Roman" w:hAnsi="Times New Roman" w:cs="Times New Roman"/>
                      <w:sz w:val="24"/>
                      <w:szCs w:val="24"/>
                    </w:rPr>
                    <w:t>2</w:t>
                  </w:r>
                  <w:r w:rsidR="00923348">
                    <w:rPr>
                      <w:rFonts w:ascii="Times New Roman" w:hAnsi="Times New Roman" w:cs="Times New Roman"/>
                      <w:sz w:val="24"/>
                      <w:szCs w:val="24"/>
                    </w:rPr>
                    <w:t>3</w:t>
                  </w:r>
                  <w:r>
                    <w:rPr>
                      <w:rFonts w:ascii="Times New Roman" w:hAnsi="Times New Roman" w:cs="Times New Roman"/>
                      <w:sz w:val="24"/>
                      <w:szCs w:val="24"/>
                    </w:rPr>
                    <w:t>.a)</w:t>
                  </w:r>
                </w:p>
              </w:tc>
            </w:tr>
            <w:tr w:rsidR="0079698C" w14:paraId="6823CB22" w14:textId="77777777" w:rsidTr="008C36C8">
              <w:tc>
                <w:tcPr>
                  <w:tcW w:w="7879" w:type="dxa"/>
                  <w:shd w:val="clear" w:color="auto" w:fill="D9D9D9" w:themeFill="background1" w:themeFillShade="D9"/>
                </w:tcPr>
                <w:p w14:paraId="58A25F03"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9698C" w14:paraId="44DF8409" w14:textId="77777777" w:rsidTr="008C36C8">
              <w:tc>
                <w:tcPr>
                  <w:tcW w:w="7879" w:type="dxa"/>
                </w:tcPr>
                <w:p w14:paraId="4034CE6A" w14:textId="77777777" w:rsidR="0079698C" w:rsidRPr="00450745"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 con datos inválidos.</w:t>
                  </w:r>
                </w:p>
              </w:tc>
            </w:tr>
            <w:tr w:rsidR="0079698C" w14:paraId="1F4828A3" w14:textId="77777777" w:rsidTr="008C36C8">
              <w:tc>
                <w:tcPr>
                  <w:tcW w:w="7879" w:type="dxa"/>
                </w:tcPr>
                <w:p w14:paraId="4DD92AB4" w14:textId="77777777" w:rsidR="0079698C" w:rsidRPr="001514F8"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w:t>
                  </w:r>
                </w:p>
              </w:tc>
            </w:tr>
            <w:tr w:rsidR="0079698C" w14:paraId="2C5BE8E2" w14:textId="77777777" w:rsidTr="008C36C8">
              <w:tc>
                <w:tcPr>
                  <w:tcW w:w="7879" w:type="dxa"/>
                </w:tcPr>
                <w:p w14:paraId="2E4BC89D" w14:textId="55B8F934"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6567B1">
                    <w:rPr>
                      <w:rFonts w:ascii="Times New Roman" w:hAnsi="Times New Roman" w:cs="Times New Roman"/>
                      <w:sz w:val="24"/>
                      <w:szCs w:val="24"/>
                    </w:rPr>
                    <w:t>2</w:t>
                  </w:r>
                  <w:r w:rsidR="00923348">
                    <w:rPr>
                      <w:rFonts w:ascii="Times New Roman" w:hAnsi="Times New Roman" w:cs="Times New Roman"/>
                      <w:sz w:val="24"/>
                      <w:szCs w:val="24"/>
                    </w:rPr>
                    <w:t>3</w:t>
                  </w:r>
                  <w:r>
                    <w:rPr>
                      <w:rFonts w:ascii="Times New Roman" w:hAnsi="Times New Roman" w:cs="Times New Roman"/>
                      <w:sz w:val="24"/>
                      <w:szCs w:val="24"/>
                    </w:rPr>
                    <w:t>.b</w:t>
                  </w:r>
                  <w:r w:rsidR="006567B1">
                    <w:rPr>
                      <w:rFonts w:ascii="Times New Roman" w:hAnsi="Times New Roman" w:cs="Times New Roman"/>
                      <w:sz w:val="24"/>
                      <w:szCs w:val="24"/>
                    </w:rPr>
                    <w:t>)</w:t>
                  </w:r>
                </w:p>
              </w:tc>
            </w:tr>
            <w:tr w:rsidR="0079698C" w14:paraId="2C524570" w14:textId="77777777" w:rsidTr="008C36C8">
              <w:tc>
                <w:tcPr>
                  <w:tcW w:w="7879" w:type="dxa"/>
                  <w:shd w:val="clear" w:color="auto" w:fill="D9D9D9" w:themeFill="background1" w:themeFillShade="D9"/>
                </w:tcPr>
                <w:p w14:paraId="5D01E244" w14:textId="77777777" w:rsidR="0079698C"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9698C" w14:paraId="5CC27303" w14:textId="77777777" w:rsidTr="008C36C8">
              <w:tc>
                <w:tcPr>
                  <w:tcW w:w="7879" w:type="dxa"/>
                </w:tcPr>
                <w:p w14:paraId="6B3EA164" w14:textId="77777777"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 que no existe.</w:t>
                  </w:r>
                </w:p>
              </w:tc>
            </w:tr>
            <w:tr w:rsidR="0079698C" w14:paraId="18C9642C" w14:textId="77777777" w:rsidTr="008C36C8">
              <w:tc>
                <w:tcPr>
                  <w:tcW w:w="7879" w:type="dxa"/>
                </w:tcPr>
                <w:p w14:paraId="2AC31355" w14:textId="77777777" w:rsidR="0079698C" w:rsidRDefault="007969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79698C" w14:paraId="0E560DA1" w14:textId="77777777" w:rsidTr="008C36C8">
              <w:tc>
                <w:tcPr>
                  <w:tcW w:w="7879" w:type="dxa"/>
                </w:tcPr>
                <w:p w14:paraId="0114999F" w14:textId="2B49BBFB" w:rsidR="0079698C" w:rsidRPr="00226B4D" w:rsidRDefault="007969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6567B1">
                    <w:rPr>
                      <w:rFonts w:ascii="Times New Roman" w:hAnsi="Times New Roman" w:cs="Times New Roman"/>
                      <w:sz w:val="24"/>
                      <w:szCs w:val="24"/>
                    </w:rPr>
                    <w:t>2</w:t>
                  </w:r>
                  <w:r w:rsidR="00923348">
                    <w:rPr>
                      <w:rFonts w:ascii="Times New Roman" w:hAnsi="Times New Roman" w:cs="Times New Roman"/>
                      <w:sz w:val="24"/>
                      <w:szCs w:val="24"/>
                    </w:rPr>
                    <w:t>3</w:t>
                  </w:r>
                  <w:r>
                    <w:rPr>
                      <w:rFonts w:ascii="Times New Roman" w:hAnsi="Times New Roman" w:cs="Times New Roman"/>
                      <w:sz w:val="24"/>
                      <w:szCs w:val="24"/>
                    </w:rPr>
                    <w:t>.c).</w:t>
                  </w:r>
                </w:p>
              </w:tc>
            </w:tr>
          </w:tbl>
          <w:p w14:paraId="16559B0E"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9698C" w14:paraId="22A855A7" w14:textId="77777777" w:rsidTr="008C36C8">
        <w:tc>
          <w:tcPr>
            <w:tcW w:w="2640" w:type="dxa"/>
          </w:tcPr>
          <w:p w14:paraId="04CA9568"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6AD258DF"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9698C" w14:paraId="72E742C1" w14:textId="77777777" w:rsidTr="008C36C8">
        <w:tc>
          <w:tcPr>
            <w:tcW w:w="2640" w:type="dxa"/>
          </w:tcPr>
          <w:p w14:paraId="2EEABE36" w14:textId="77777777" w:rsidR="0079698C" w:rsidRPr="00D574E0" w:rsidRDefault="007969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7E8FEF96" w14:textId="77777777" w:rsidR="0079698C" w:rsidRDefault="007969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CF8CA4B" w14:textId="77777777" w:rsidR="0079698C" w:rsidRDefault="0079698C" w:rsidP="0079698C">
      <w:pPr>
        <w:pStyle w:val="Parrafo"/>
        <w:ind w:firstLine="0"/>
      </w:pPr>
    </w:p>
    <w:p w14:paraId="5F75738A" w14:textId="77777777" w:rsidR="0079698C" w:rsidRDefault="0079698C" w:rsidP="0079698C">
      <w:pPr>
        <w:pStyle w:val="Parrafo"/>
        <w:ind w:firstLine="0"/>
      </w:pPr>
    </w:p>
    <w:p w14:paraId="37DE5C3C" w14:textId="77777777" w:rsidR="0079698C" w:rsidRDefault="0079698C" w:rsidP="0079698C">
      <w:pPr>
        <w:rPr>
          <w:rFonts w:ascii="Times New Roman" w:hAnsi="Times New Roman"/>
          <w:sz w:val="24"/>
        </w:rPr>
      </w:pPr>
      <w:r>
        <w:br w:type="page"/>
      </w:r>
    </w:p>
    <w:p w14:paraId="6885413C" w14:textId="1B81F845" w:rsidR="0079698C" w:rsidRDefault="0079698C" w:rsidP="0079698C">
      <w:pPr>
        <w:pStyle w:val="Parrafo"/>
        <w:ind w:firstLine="0"/>
      </w:pPr>
    </w:p>
    <w:p w14:paraId="0A21DFF7" w14:textId="0CA1EEF6" w:rsidR="00633ECB" w:rsidRDefault="00633ECB" w:rsidP="00633ECB">
      <w:pPr>
        <w:pStyle w:val="Cuadros"/>
      </w:pPr>
      <w:r>
        <w:t>Cuadro Nº</w:t>
      </w:r>
      <w:r w:rsidR="00D5679C">
        <w:t>2</w:t>
      </w:r>
      <w:r w:rsidR="00923348">
        <w:t>4</w:t>
      </w:r>
      <w:r>
        <w:t xml:space="preserve"> Modulo Eventos, Sub – modulo: </w:t>
      </w:r>
      <w:r w:rsidR="00D5679C">
        <w:t>Registrar</w:t>
      </w:r>
      <w:r>
        <w:t xml:space="preserve"> </w:t>
      </w:r>
      <w:proofErr w:type="spellStart"/>
      <w:r>
        <w:t>Categoria</w:t>
      </w:r>
      <w:proofErr w:type="spellEnd"/>
    </w:p>
    <w:tbl>
      <w:tblPr>
        <w:tblStyle w:val="Tablaconcuadrcula"/>
        <w:tblW w:w="0" w:type="auto"/>
        <w:tblInd w:w="322" w:type="dxa"/>
        <w:tblLook w:val="04A0" w:firstRow="1" w:lastRow="0" w:firstColumn="1" w:lastColumn="0" w:noHBand="0" w:noVBand="1"/>
      </w:tblPr>
      <w:tblGrid>
        <w:gridCol w:w="2640"/>
        <w:gridCol w:w="7801"/>
      </w:tblGrid>
      <w:tr w:rsidR="00633ECB" w14:paraId="4D81E9F4" w14:textId="77777777" w:rsidTr="008C36C8">
        <w:tc>
          <w:tcPr>
            <w:tcW w:w="2688" w:type="dxa"/>
          </w:tcPr>
          <w:p w14:paraId="5099C37F"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35EDC4E4" w14:textId="77777777" w:rsidR="00633ECB" w:rsidRDefault="00633ECB" w:rsidP="008C36C8"/>
          <w:tbl>
            <w:tblPr>
              <w:tblStyle w:val="Tablaconcuadrcula"/>
              <w:tblW w:w="0" w:type="auto"/>
              <w:tblLook w:val="04A0" w:firstRow="1" w:lastRow="0" w:firstColumn="1" w:lastColumn="0" w:noHBand="0" w:noVBand="1"/>
            </w:tblPr>
            <w:tblGrid>
              <w:gridCol w:w="7575"/>
            </w:tblGrid>
            <w:tr w:rsidR="00633ECB" w14:paraId="114D1FC8" w14:textId="77777777" w:rsidTr="008C36C8">
              <w:tc>
                <w:tcPr>
                  <w:tcW w:w="7879" w:type="dxa"/>
                  <w:shd w:val="clear" w:color="auto" w:fill="D9D9D9" w:themeFill="background1" w:themeFillShade="D9"/>
                </w:tcPr>
                <w:p w14:paraId="7DA72BED"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633ECB" w14:paraId="09B75A94" w14:textId="77777777" w:rsidTr="008C36C8">
              <w:tc>
                <w:tcPr>
                  <w:tcW w:w="7879" w:type="dxa"/>
                </w:tcPr>
                <w:p w14:paraId="56C8F8B9" w14:textId="77777777" w:rsidR="00633ECB" w:rsidRPr="00D574E0"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76FAAC77" w14:textId="77777777" w:rsidR="00633ECB" w:rsidRPr="00D574E0"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633ECB" w14:paraId="4844C68F" w14:textId="77777777" w:rsidTr="008C36C8">
              <w:tc>
                <w:tcPr>
                  <w:tcW w:w="7879" w:type="dxa"/>
                  <w:shd w:val="clear" w:color="auto" w:fill="D9D9D9" w:themeFill="background1" w:themeFillShade="D9"/>
                </w:tcPr>
                <w:p w14:paraId="5A1A914B"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633ECB" w14:paraId="4A14668A" w14:textId="77777777" w:rsidTr="008C36C8">
              <w:tc>
                <w:tcPr>
                  <w:tcW w:w="7879" w:type="dxa"/>
                </w:tcPr>
                <w:p w14:paraId="11822D66" w14:textId="023F6A55" w:rsidR="00633ECB" w:rsidRPr="00450745" w:rsidRDefault="00633ECB" w:rsidP="00633ECB">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y a su vez evaluar la respuesta</w:t>
                  </w:r>
                </w:p>
              </w:tc>
            </w:tr>
            <w:tr w:rsidR="00633ECB" w14:paraId="43D901D6" w14:textId="77777777" w:rsidTr="008C36C8">
              <w:tc>
                <w:tcPr>
                  <w:tcW w:w="7879" w:type="dxa"/>
                </w:tcPr>
                <w:p w14:paraId="0BAE96BA" w14:textId="51910DD8" w:rsidR="00633ECB" w:rsidRPr="004F3ACC" w:rsidRDefault="00633ECB" w:rsidP="00633ECB">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bCs/>
                      <w:sz w:val="24"/>
                      <w:szCs w:val="24"/>
                    </w:rPr>
                    <w:t>Nombre de la categoría</w:t>
                  </w:r>
                  <w:r w:rsidR="00E30E91">
                    <w:rPr>
                      <w:rFonts w:ascii="Times New Roman" w:hAnsi="Times New Roman" w:cs="Times New Roman"/>
                      <w:bCs/>
                      <w:sz w:val="24"/>
                      <w:szCs w:val="24"/>
                    </w:rPr>
                    <w:t xml:space="preserve"> – Peso minino -  Peso máximo</w:t>
                  </w:r>
                </w:p>
              </w:tc>
            </w:tr>
            <w:tr w:rsidR="00633ECB" w14:paraId="5EF6D37D" w14:textId="77777777" w:rsidTr="008C36C8">
              <w:tc>
                <w:tcPr>
                  <w:tcW w:w="7879" w:type="dxa"/>
                </w:tcPr>
                <w:p w14:paraId="77284548" w14:textId="604799D3" w:rsidR="00633ECB" w:rsidRPr="008F40E8"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 xml:space="preserve">.a) sean correctos y las pruebas sean exitosa.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.b)</w:t>
                  </w:r>
                </w:p>
              </w:tc>
            </w:tr>
            <w:tr w:rsidR="00633ECB" w14:paraId="60620554" w14:textId="77777777" w:rsidTr="008C36C8">
              <w:tc>
                <w:tcPr>
                  <w:tcW w:w="7879" w:type="dxa"/>
                  <w:shd w:val="clear" w:color="auto" w:fill="D9D9D9" w:themeFill="background1" w:themeFillShade="D9"/>
                </w:tcPr>
                <w:p w14:paraId="3E1C57D3" w14:textId="77777777" w:rsidR="00633ECB"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633ECB" w14:paraId="023FB379" w14:textId="77777777" w:rsidTr="008C36C8">
              <w:tc>
                <w:tcPr>
                  <w:tcW w:w="7879" w:type="dxa"/>
                </w:tcPr>
                <w:p w14:paraId="2B7352E4" w14:textId="77777777" w:rsidR="00633ECB" w:rsidRPr="00450745"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633ECB" w14:paraId="603EE9D3" w14:textId="77777777" w:rsidTr="008C36C8">
              <w:tc>
                <w:tcPr>
                  <w:tcW w:w="7879" w:type="dxa"/>
                </w:tcPr>
                <w:p w14:paraId="60D4D6BD" w14:textId="03D3C8E9" w:rsidR="00633ECB" w:rsidRDefault="00633ECB"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Nombre de la categoría</w:t>
                  </w:r>
                  <w:r w:rsidR="00E30E91">
                    <w:rPr>
                      <w:rFonts w:ascii="Times New Roman" w:hAnsi="Times New Roman" w:cs="Times New Roman"/>
                      <w:bCs/>
                      <w:sz w:val="24"/>
                      <w:szCs w:val="24"/>
                    </w:rPr>
                    <w:t xml:space="preserve"> - Peso minino -  Peso máximo</w:t>
                  </w:r>
                </w:p>
              </w:tc>
            </w:tr>
            <w:tr w:rsidR="00633ECB" w14:paraId="72D3EAA7" w14:textId="77777777" w:rsidTr="008C36C8">
              <w:tc>
                <w:tcPr>
                  <w:tcW w:w="7879" w:type="dxa"/>
                </w:tcPr>
                <w:p w14:paraId="689D3A56" w14:textId="50EEE567" w:rsidR="00633ECB" w:rsidRPr="00226B4D"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 xml:space="preserve">.c) sea evaluado y el resultado sea exitosos, y que la prueba culmine sin ningún inconveniente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.d).</w:t>
                  </w:r>
                </w:p>
              </w:tc>
            </w:tr>
            <w:tr w:rsidR="00633ECB" w14:paraId="4CE7DD47" w14:textId="77777777" w:rsidTr="008C36C8">
              <w:tc>
                <w:tcPr>
                  <w:tcW w:w="7879" w:type="dxa"/>
                  <w:shd w:val="clear" w:color="auto" w:fill="D9D9D9" w:themeFill="background1" w:themeFillShade="D9"/>
                </w:tcPr>
                <w:p w14:paraId="46DDFAB5" w14:textId="77777777" w:rsidR="00633ECB"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633ECB" w14:paraId="60743D6A" w14:textId="77777777" w:rsidTr="008C36C8">
              <w:tc>
                <w:tcPr>
                  <w:tcW w:w="7879" w:type="dxa"/>
                </w:tcPr>
                <w:p w14:paraId="7620B95E" w14:textId="77777777" w:rsidR="00633ECB" w:rsidRPr="00226B4D"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633ECB" w14:paraId="47C518BF" w14:textId="77777777" w:rsidTr="008C36C8">
              <w:tc>
                <w:tcPr>
                  <w:tcW w:w="7879" w:type="dxa"/>
                </w:tcPr>
                <w:p w14:paraId="6664E57F" w14:textId="2BBD40FE" w:rsidR="00633ECB" w:rsidRDefault="00633ECB"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Nombre de la categoría</w:t>
                  </w:r>
                  <w:r w:rsidR="00E30E91">
                    <w:rPr>
                      <w:rFonts w:ascii="Times New Roman" w:hAnsi="Times New Roman" w:cs="Times New Roman"/>
                      <w:bCs/>
                      <w:sz w:val="24"/>
                      <w:szCs w:val="24"/>
                    </w:rPr>
                    <w:t xml:space="preserve"> - Peso minino -  Peso máximo</w:t>
                  </w:r>
                </w:p>
              </w:tc>
            </w:tr>
            <w:tr w:rsidR="00633ECB" w14:paraId="6446DEBE" w14:textId="77777777" w:rsidTr="008C36C8">
              <w:tc>
                <w:tcPr>
                  <w:tcW w:w="7879" w:type="dxa"/>
                </w:tcPr>
                <w:p w14:paraId="6F532888" w14:textId="7652F1F2" w:rsidR="00633ECB" w:rsidRPr="00226B4D"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 xml:space="preserve">.e), se espera que la prueba sea exitosa. (Anexo </w:t>
                  </w:r>
                  <w:r w:rsidR="00D5679C">
                    <w:rPr>
                      <w:rFonts w:ascii="Times New Roman" w:hAnsi="Times New Roman" w:cs="Times New Roman"/>
                      <w:sz w:val="24"/>
                      <w:szCs w:val="24"/>
                    </w:rPr>
                    <w:t>2</w:t>
                  </w:r>
                  <w:r w:rsidR="00923348">
                    <w:rPr>
                      <w:rFonts w:ascii="Times New Roman" w:hAnsi="Times New Roman" w:cs="Times New Roman"/>
                      <w:sz w:val="24"/>
                      <w:szCs w:val="24"/>
                    </w:rPr>
                    <w:t>4</w:t>
                  </w:r>
                  <w:r>
                    <w:rPr>
                      <w:rFonts w:ascii="Times New Roman" w:hAnsi="Times New Roman" w:cs="Times New Roman"/>
                      <w:sz w:val="24"/>
                      <w:szCs w:val="24"/>
                    </w:rPr>
                    <w:t>.f).</w:t>
                  </w:r>
                </w:p>
              </w:tc>
            </w:tr>
          </w:tbl>
          <w:p w14:paraId="0DDC0A40"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633ECB" w14:paraId="35EE93BB" w14:textId="77777777" w:rsidTr="008C36C8">
        <w:tc>
          <w:tcPr>
            <w:tcW w:w="2688" w:type="dxa"/>
          </w:tcPr>
          <w:p w14:paraId="0BF91208"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6D356EF5"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633ECB" w14:paraId="26C2EA96" w14:textId="77777777" w:rsidTr="008C36C8">
        <w:tc>
          <w:tcPr>
            <w:tcW w:w="2688" w:type="dxa"/>
          </w:tcPr>
          <w:p w14:paraId="1CA647F9"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3223E989"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69F417B2" w14:textId="551ED944" w:rsidR="00633ECB" w:rsidRDefault="00633ECB"/>
    <w:p w14:paraId="1FEA2D23" w14:textId="2FDEC8B1" w:rsidR="00633ECB" w:rsidRDefault="00633ECB">
      <w:r>
        <w:br w:type="page"/>
      </w:r>
    </w:p>
    <w:p w14:paraId="10C60DEA" w14:textId="78B0939E" w:rsidR="00633ECB" w:rsidRDefault="00633ECB" w:rsidP="00633ECB">
      <w:pPr>
        <w:spacing w:after="0"/>
      </w:pPr>
    </w:p>
    <w:p w14:paraId="1BC09F4B" w14:textId="3EDBD50E" w:rsidR="00633ECB" w:rsidRPr="0029413B" w:rsidRDefault="00633ECB" w:rsidP="00633ECB">
      <w:pPr>
        <w:pStyle w:val="Cuadros"/>
      </w:pPr>
      <w:r w:rsidRPr="0029413B">
        <w:t>Cuadro Nº</w:t>
      </w:r>
      <w:r>
        <w:t>2</w:t>
      </w:r>
      <w:r w:rsidR="00923348">
        <w:t>5</w:t>
      </w:r>
      <w:r w:rsidRPr="0029413B">
        <w:t xml:space="preserve"> Modulo </w:t>
      </w:r>
      <w:r w:rsidR="002047B7">
        <w:t>Eventos</w:t>
      </w:r>
      <w:r w:rsidRPr="0029413B">
        <w:t xml:space="preserve">, Sub – modulo: Consultar </w:t>
      </w:r>
      <w:r w:rsidR="002047B7">
        <w:t>Categoría</w:t>
      </w:r>
    </w:p>
    <w:tbl>
      <w:tblPr>
        <w:tblStyle w:val="Tablaconcuadrcula"/>
        <w:tblW w:w="0" w:type="auto"/>
        <w:tblInd w:w="322" w:type="dxa"/>
        <w:tblLook w:val="04A0" w:firstRow="1" w:lastRow="0" w:firstColumn="1" w:lastColumn="0" w:noHBand="0" w:noVBand="1"/>
      </w:tblPr>
      <w:tblGrid>
        <w:gridCol w:w="2640"/>
        <w:gridCol w:w="7801"/>
      </w:tblGrid>
      <w:tr w:rsidR="00633ECB" w14:paraId="67BCDE82" w14:textId="77777777" w:rsidTr="008C36C8">
        <w:tc>
          <w:tcPr>
            <w:tcW w:w="2688" w:type="dxa"/>
          </w:tcPr>
          <w:p w14:paraId="47ABBBE4"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2253E3C9" w14:textId="77777777" w:rsidR="00633ECB" w:rsidRDefault="00633ECB" w:rsidP="008C36C8"/>
          <w:tbl>
            <w:tblPr>
              <w:tblStyle w:val="Tablaconcuadrcula"/>
              <w:tblW w:w="0" w:type="auto"/>
              <w:tblLook w:val="04A0" w:firstRow="1" w:lastRow="0" w:firstColumn="1" w:lastColumn="0" w:noHBand="0" w:noVBand="1"/>
            </w:tblPr>
            <w:tblGrid>
              <w:gridCol w:w="7575"/>
            </w:tblGrid>
            <w:tr w:rsidR="00633ECB" w14:paraId="15E96C51" w14:textId="77777777" w:rsidTr="008C36C8">
              <w:tc>
                <w:tcPr>
                  <w:tcW w:w="7879" w:type="dxa"/>
                  <w:shd w:val="clear" w:color="auto" w:fill="D9D9D9" w:themeFill="background1" w:themeFillShade="D9"/>
                </w:tcPr>
                <w:p w14:paraId="07565437"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633ECB" w14:paraId="6090B625" w14:textId="77777777" w:rsidTr="008C36C8">
              <w:tc>
                <w:tcPr>
                  <w:tcW w:w="7879" w:type="dxa"/>
                </w:tcPr>
                <w:p w14:paraId="36ED2AF4" w14:textId="77777777" w:rsidR="00633ECB" w:rsidRPr="00D574E0"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4395B014" w14:textId="77777777" w:rsidR="00633ECB" w:rsidRPr="00D574E0"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633ECB" w14:paraId="2289BBBD" w14:textId="77777777" w:rsidTr="008C36C8">
              <w:tc>
                <w:tcPr>
                  <w:tcW w:w="7879" w:type="dxa"/>
                  <w:shd w:val="clear" w:color="auto" w:fill="D9D9D9" w:themeFill="background1" w:themeFillShade="D9"/>
                </w:tcPr>
                <w:p w14:paraId="2AA8A334"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633ECB" w14:paraId="635D8262" w14:textId="77777777" w:rsidTr="008C36C8">
              <w:tc>
                <w:tcPr>
                  <w:tcW w:w="7879" w:type="dxa"/>
                </w:tcPr>
                <w:p w14:paraId="18F3FDD5" w14:textId="26DC2E40" w:rsidR="00633ECB" w:rsidRPr="00450745" w:rsidRDefault="00633ECB" w:rsidP="00633ECB">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general a las categorías registradas.</w:t>
                  </w:r>
                </w:p>
              </w:tc>
            </w:tr>
            <w:tr w:rsidR="00633ECB" w14:paraId="18E1B4CF" w14:textId="77777777" w:rsidTr="008C36C8">
              <w:tc>
                <w:tcPr>
                  <w:tcW w:w="7879" w:type="dxa"/>
                </w:tcPr>
                <w:p w14:paraId="155FD7AD" w14:textId="75CE4E43" w:rsidR="00633ECB" w:rsidRPr="002E4F09" w:rsidRDefault="00633ECB"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sidR="00E30E91">
                    <w:rPr>
                      <w:rFonts w:ascii="Times New Roman" w:hAnsi="Times New Roman" w:cs="Times New Roman"/>
                      <w:sz w:val="24"/>
                      <w:szCs w:val="24"/>
                    </w:rPr>
                    <w:t>Ninguno</w:t>
                  </w:r>
                </w:p>
              </w:tc>
            </w:tr>
            <w:tr w:rsidR="00633ECB" w14:paraId="6E5BEB8D" w14:textId="77777777" w:rsidTr="008C36C8">
              <w:tc>
                <w:tcPr>
                  <w:tcW w:w="7879" w:type="dxa"/>
                </w:tcPr>
                <w:p w14:paraId="25E21C14" w14:textId="4950C73F" w:rsidR="00633ECB" w:rsidRPr="008F40E8" w:rsidRDefault="00633ECB" w:rsidP="00E30E9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F83819">
                    <w:rPr>
                      <w:rFonts w:ascii="Times New Roman" w:hAnsi="Times New Roman" w:cs="Times New Roman"/>
                      <w:sz w:val="24"/>
                      <w:szCs w:val="24"/>
                    </w:rPr>
                    <w:t>2</w:t>
                  </w:r>
                  <w:r w:rsidR="00923348">
                    <w:rPr>
                      <w:rFonts w:ascii="Times New Roman" w:hAnsi="Times New Roman" w:cs="Times New Roman"/>
                      <w:sz w:val="24"/>
                      <w:szCs w:val="24"/>
                    </w:rPr>
                    <w:t>5</w:t>
                  </w:r>
                  <w:r>
                    <w:rPr>
                      <w:rFonts w:ascii="Times New Roman" w:hAnsi="Times New Roman" w:cs="Times New Roman"/>
                      <w:sz w:val="24"/>
                      <w:szCs w:val="24"/>
                    </w:rPr>
                    <w:t xml:space="preserve">.a)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F83819">
                    <w:rPr>
                      <w:rFonts w:ascii="Times New Roman" w:hAnsi="Times New Roman" w:cs="Times New Roman"/>
                      <w:sz w:val="24"/>
                      <w:szCs w:val="24"/>
                    </w:rPr>
                    <w:t>2</w:t>
                  </w:r>
                  <w:r w:rsidR="00923348">
                    <w:rPr>
                      <w:rFonts w:ascii="Times New Roman" w:hAnsi="Times New Roman" w:cs="Times New Roman"/>
                      <w:sz w:val="24"/>
                      <w:szCs w:val="24"/>
                    </w:rPr>
                    <w:t>5</w:t>
                  </w:r>
                  <w:r>
                    <w:rPr>
                      <w:rFonts w:ascii="Times New Roman" w:hAnsi="Times New Roman" w:cs="Times New Roman"/>
                      <w:sz w:val="24"/>
                      <w:szCs w:val="24"/>
                    </w:rPr>
                    <w:t>.b).</w:t>
                  </w:r>
                </w:p>
              </w:tc>
            </w:tr>
            <w:tr w:rsidR="00633ECB" w14:paraId="5E33716E" w14:textId="77777777" w:rsidTr="008C36C8">
              <w:tc>
                <w:tcPr>
                  <w:tcW w:w="7879" w:type="dxa"/>
                  <w:shd w:val="clear" w:color="auto" w:fill="D9D9D9" w:themeFill="background1" w:themeFillShade="D9"/>
                </w:tcPr>
                <w:p w14:paraId="57687A94" w14:textId="77777777" w:rsidR="00633ECB"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633ECB" w14:paraId="1269DFCF" w14:textId="77777777" w:rsidTr="008C36C8">
              <w:tc>
                <w:tcPr>
                  <w:tcW w:w="7879" w:type="dxa"/>
                </w:tcPr>
                <w:p w14:paraId="769377DA" w14:textId="06076B02" w:rsidR="00633ECB" w:rsidRPr="00450745" w:rsidRDefault="00633ECB" w:rsidP="00E30E9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w:t>
                  </w:r>
                  <w:r w:rsidR="00E30E91">
                    <w:rPr>
                      <w:rFonts w:ascii="Times New Roman" w:hAnsi="Times New Roman" w:cs="Times New Roman"/>
                      <w:sz w:val="24"/>
                      <w:szCs w:val="24"/>
                    </w:rPr>
                    <w:t>individual de una categoría.</w:t>
                  </w:r>
                </w:p>
              </w:tc>
            </w:tr>
            <w:tr w:rsidR="00633ECB" w14:paraId="75FC3A73" w14:textId="77777777" w:rsidTr="008C36C8">
              <w:tc>
                <w:tcPr>
                  <w:tcW w:w="7879" w:type="dxa"/>
                </w:tcPr>
                <w:p w14:paraId="02BBB430" w14:textId="0A6B2080" w:rsidR="00633ECB" w:rsidRDefault="00633ECB"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E30E91">
                    <w:rPr>
                      <w:rFonts w:ascii="Times New Roman" w:hAnsi="Times New Roman" w:cs="Times New Roman"/>
                      <w:sz w:val="24"/>
                      <w:szCs w:val="24"/>
                    </w:rPr>
                    <w:t>Id de la categoría</w:t>
                  </w:r>
                </w:p>
              </w:tc>
            </w:tr>
            <w:tr w:rsidR="00633ECB" w14:paraId="103ED0B5" w14:textId="77777777" w:rsidTr="008C36C8">
              <w:tc>
                <w:tcPr>
                  <w:tcW w:w="7879" w:type="dxa"/>
                </w:tcPr>
                <w:p w14:paraId="685B43A4" w14:textId="55708FC5" w:rsidR="00633ECB" w:rsidRPr="00226B4D" w:rsidRDefault="00633ECB" w:rsidP="00E30E9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sidR="00E30E91">
                    <w:rPr>
                      <w:rFonts w:ascii="Times New Roman" w:hAnsi="Times New Roman" w:cs="Times New Roman"/>
                      <w:sz w:val="24"/>
                      <w:szCs w:val="24"/>
                    </w:rPr>
                    <w:t>Se espera la respuesta del sistema con los datos solicitados, (Anexo 2</w:t>
                  </w:r>
                  <w:r w:rsidR="00923348">
                    <w:rPr>
                      <w:rFonts w:ascii="Times New Roman" w:hAnsi="Times New Roman" w:cs="Times New Roman"/>
                      <w:sz w:val="24"/>
                      <w:szCs w:val="24"/>
                    </w:rPr>
                    <w:t>5</w:t>
                  </w:r>
                  <w:r w:rsidR="00E30E91">
                    <w:rPr>
                      <w:rFonts w:ascii="Times New Roman" w:hAnsi="Times New Roman" w:cs="Times New Roman"/>
                      <w:sz w:val="24"/>
                      <w:szCs w:val="24"/>
                    </w:rPr>
                    <w:t xml:space="preserve">.c) y esperando una prueba exitosa con los filtros </w:t>
                  </w:r>
                  <w:proofErr w:type="gramStart"/>
                  <w:r w:rsidR="00E30E91">
                    <w:rPr>
                      <w:rFonts w:ascii="Times New Roman" w:hAnsi="Times New Roman" w:cs="Times New Roman"/>
                      <w:sz w:val="24"/>
                      <w:szCs w:val="24"/>
                    </w:rPr>
                    <w:t>aplicados(</w:t>
                  </w:r>
                  <w:proofErr w:type="gramEnd"/>
                  <w:r w:rsidR="00E30E91">
                    <w:rPr>
                      <w:rFonts w:ascii="Times New Roman" w:hAnsi="Times New Roman" w:cs="Times New Roman"/>
                      <w:sz w:val="24"/>
                      <w:szCs w:val="24"/>
                    </w:rPr>
                    <w:t>Anexo 2</w:t>
                  </w:r>
                  <w:r w:rsidR="00923348">
                    <w:rPr>
                      <w:rFonts w:ascii="Times New Roman" w:hAnsi="Times New Roman" w:cs="Times New Roman"/>
                      <w:sz w:val="24"/>
                      <w:szCs w:val="24"/>
                    </w:rPr>
                    <w:t>5</w:t>
                  </w:r>
                  <w:r w:rsidR="00E30E91">
                    <w:rPr>
                      <w:rFonts w:ascii="Times New Roman" w:hAnsi="Times New Roman" w:cs="Times New Roman"/>
                      <w:sz w:val="24"/>
                      <w:szCs w:val="24"/>
                    </w:rPr>
                    <w:t>.d).</w:t>
                  </w:r>
                </w:p>
              </w:tc>
            </w:tr>
            <w:tr w:rsidR="00633ECB" w14:paraId="361099F5" w14:textId="77777777" w:rsidTr="008C36C8">
              <w:tc>
                <w:tcPr>
                  <w:tcW w:w="7879" w:type="dxa"/>
                  <w:shd w:val="clear" w:color="auto" w:fill="D9D9D9" w:themeFill="background1" w:themeFillShade="D9"/>
                </w:tcPr>
                <w:p w14:paraId="54D97955" w14:textId="77777777" w:rsidR="00633ECB"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633ECB" w14:paraId="2E83AF92" w14:textId="77777777" w:rsidTr="008C36C8">
              <w:tc>
                <w:tcPr>
                  <w:tcW w:w="7879" w:type="dxa"/>
                </w:tcPr>
                <w:p w14:paraId="35EF0AF2" w14:textId="2FE2FAED" w:rsidR="00633ECB" w:rsidRPr="00226B4D" w:rsidRDefault="00633ECB" w:rsidP="00E30E9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sidR="00E30E91">
                    <w:rPr>
                      <w:rFonts w:ascii="Times New Roman" w:hAnsi="Times New Roman" w:cs="Times New Roman"/>
                      <w:sz w:val="24"/>
                      <w:szCs w:val="24"/>
                    </w:rPr>
                    <w:t>Se realizará la consulta individual de una categoría con datos no</w:t>
                  </w:r>
                  <w:r>
                    <w:rPr>
                      <w:rFonts w:ascii="Times New Roman" w:hAnsi="Times New Roman" w:cs="Times New Roman"/>
                      <w:sz w:val="24"/>
                      <w:szCs w:val="24"/>
                    </w:rPr>
                    <w:t xml:space="preserve"> registrados.</w:t>
                  </w:r>
                </w:p>
              </w:tc>
            </w:tr>
            <w:tr w:rsidR="00633ECB" w14:paraId="6A6D4006" w14:textId="77777777" w:rsidTr="008C36C8">
              <w:tc>
                <w:tcPr>
                  <w:tcW w:w="7879" w:type="dxa"/>
                </w:tcPr>
                <w:p w14:paraId="0CF33CB9" w14:textId="512643AD" w:rsidR="00633ECB" w:rsidRDefault="00633ECB"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E30E91">
                    <w:rPr>
                      <w:rFonts w:ascii="Times New Roman" w:hAnsi="Times New Roman" w:cs="Times New Roman"/>
                      <w:sz w:val="24"/>
                      <w:szCs w:val="24"/>
                    </w:rPr>
                    <w:t>Id de la categoría</w:t>
                  </w:r>
                </w:p>
              </w:tc>
            </w:tr>
            <w:tr w:rsidR="00633ECB" w14:paraId="74F4CA8F" w14:textId="77777777" w:rsidTr="008C36C8">
              <w:tc>
                <w:tcPr>
                  <w:tcW w:w="7879" w:type="dxa"/>
                </w:tcPr>
                <w:p w14:paraId="7C3E1692" w14:textId="228EDCF1" w:rsidR="00633ECB" w:rsidRPr="00226B4D" w:rsidRDefault="00633ECB" w:rsidP="00E30E9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w:t>
                  </w:r>
                  <w:r w:rsidR="00E30E91">
                    <w:rPr>
                      <w:rFonts w:ascii="Times New Roman" w:hAnsi="Times New Roman" w:cs="Times New Roman"/>
                      <w:sz w:val="24"/>
                      <w:szCs w:val="24"/>
                    </w:rPr>
                    <w:t>r por parte del sistema (Anexo 2</w:t>
                  </w:r>
                  <w:r w:rsidR="00923348">
                    <w:rPr>
                      <w:rFonts w:ascii="Times New Roman" w:hAnsi="Times New Roman" w:cs="Times New Roman"/>
                      <w:sz w:val="24"/>
                      <w:szCs w:val="24"/>
                    </w:rPr>
                    <w:t>5</w:t>
                  </w:r>
                  <w:r>
                    <w:rPr>
                      <w:rFonts w:ascii="Times New Roman" w:hAnsi="Times New Roman" w:cs="Times New Roman"/>
                      <w:sz w:val="24"/>
                      <w:szCs w:val="24"/>
                    </w:rPr>
                    <w:t>.</w:t>
                  </w:r>
                  <w:r w:rsidR="00E30E91">
                    <w:rPr>
                      <w:rFonts w:ascii="Times New Roman" w:hAnsi="Times New Roman" w:cs="Times New Roman"/>
                      <w:sz w:val="24"/>
                      <w:szCs w:val="24"/>
                    </w:rPr>
                    <w:t>e</w:t>
                  </w:r>
                  <w:r>
                    <w:rPr>
                      <w:rFonts w:ascii="Times New Roman" w:hAnsi="Times New Roman" w:cs="Times New Roman"/>
                      <w:sz w:val="24"/>
                      <w:szCs w:val="24"/>
                    </w:rPr>
                    <w:t>), y las pruebas deberían ser exitosas co</w:t>
                  </w:r>
                  <w:r w:rsidR="00E30E91">
                    <w:rPr>
                      <w:rFonts w:ascii="Times New Roman" w:hAnsi="Times New Roman" w:cs="Times New Roman"/>
                      <w:sz w:val="24"/>
                      <w:szCs w:val="24"/>
                    </w:rPr>
                    <w:t>n sus filtros aplicados</w:t>
                  </w:r>
                  <w:proofErr w:type="gramStart"/>
                  <w:r w:rsidR="00E30E91">
                    <w:rPr>
                      <w:rFonts w:ascii="Times New Roman" w:hAnsi="Times New Roman" w:cs="Times New Roman"/>
                      <w:sz w:val="24"/>
                      <w:szCs w:val="24"/>
                    </w:rPr>
                    <w:t>.(</w:t>
                  </w:r>
                  <w:proofErr w:type="gramEnd"/>
                  <w:r w:rsidR="00E30E91">
                    <w:rPr>
                      <w:rFonts w:ascii="Times New Roman" w:hAnsi="Times New Roman" w:cs="Times New Roman"/>
                      <w:sz w:val="24"/>
                      <w:szCs w:val="24"/>
                    </w:rPr>
                    <w:t>Anexo 2</w:t>
                  </w:r>
                  <w:r w:rsidR="00923348">
                    <w:rPr>
                      <w:rFonts w:ascii="Times New Roman" w:hAnsi="Times New Roman" w:cs="Times New Roman"/>
                      <w:sz w:val="24"/>
                      <w:szCs w:val="24"/>
                    </w:rPr>
                    <w:t>5</w:t>
                  </w:r>
                  <w:r>
                    <w:rPr>
                      <w:rFonts w:ascii="Times New Roman" w:hAnsi="Times New Roman" w:cs="Times New Roman"/>
                      <w:sz w:val="24"/>
                      <w:szCs w:val="24"/>
                    </w:rPr>
                    <w:t>.</w:t>
                  </w:r>
                  <w:r w:rsidR="00E30E91">
                    <w:rPr>
                      <w:rFonts w:ascii="Times New Roman" w:hAnsi="Times New Roman" w:cs="Times New Roman"/>
                      <w:sz w:val="24"/>
                      <w:szCs w:val="24"/>
                    </w:rPr>
                    <w:t>f</w:t>
                  </w:r>
                  <w:r>
                    <w:rPr>
                      <w:rFonts w:ascii="Times New Roman" w:hAnsi="Times New Roman" w:cs="Times New Roman"/>
                      <w:sz w:val="24"/>
                      <w:szCs w:val="24"/>
                    </w:rPr>
                    <w:t>).</w:t>
                  </w:r>
                </w:p>
              </w:tc>
            </w:tr>
            <w:tr w:rsidR="00633ECB" w14:paraId="544350AD" w14:textId="77777777" w:rsidTr="008C36C8">
              <w:tc>
                <w:tcPr>
                  <w:tcW w:w="7879" w:type="dxa"/>
                  <w:shd w:val="clear" w:color="auto" w:fill="D9D9D9" w:themeFill="background1" w:themeFillShade="D9"/>
                </w:tcPr>
                <w:p w14:paraId="6E0BC2F6" w14:textId="77777777" w:rsidR="00633ECB"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633ECB" w14:paraId="44FDEA70" w14:textId="77777777" w:rsidTr="008C36C8">
              <w:tc>
                <w:tcPr>
                  <w:tcW w:w="7879" w:type="dxa"/>
                </w:tcPr>
                <w:p w14:paraId="357AD9AF" w14:textId="1EEF7BE8" w:rsidR="00633ECB" w:rsidRPr="001F31A5" w:rsidRDefault="00633ECB" w:rsidP="008C36C8">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sidR="00F943D7">
                    <w:rPr>
                      <w:rFonts w:ascii="Times New Roman" w:hAnsi="Times New Roman" w:cs="Times New Roman"/>
                      <w:sz w:val="24"/>
                      <w:szCs w:val="24"/>
                    </w:rPr>
                    <w:t xml:space="preserve">Se realizará la consulta individual de una categoría con datos no </w:t>
                  </w:r>
                  <w:proofErr w:type="spellStart"/>
                  <w:r w:rsidR="00F943D7">
                    <w:rPr>
                      <w:rFonts w:ascii="Times New Roman" w:hAnsi="Times New Roman" w:cs="Times New Roman"/>
                      <w:sz w:val="24"/>
                      <w:szCs w:val="24"/>
                    </w:rPr>
                    <w:t>validos</w:t>
                  </w:r>
                  <w:proofErr w:type="spellEnd"/>
                  <w:r w:rsidR="00F943D7">
                    <w:rPr>
                      <w:rFonts w:ascii="Times New Roman" w:hAnsi="Times New Roman" w:cs="Times New Roman"/>
                      <w:sz w:val="24"/>
                      <w:szCs w:val="24"/>
                    </w:rPr>
                    <w:t>.</w:t>
                  </w:r>
                </w:p>
              </w:tc>
            </w:tr>
            <w:tr w:rsidR="00633ECB" w14:paraId="10497527" w14:textId="77777777" w:rsidTr="008C36C8">
              <w:tc>
                <w:tcPr>
                  <w:tcW w:w="7879" w:type="dxa"/>
                </w:tcPr>
                <w:p w14:paraId="5C1798B0" w14:textId="630C7618" w:rsidR="00633ECB" w:rsidRPr="001F31A5" w:rsidRDefault="00633ECB" w:rsidP="00F943D7">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sidR="00F943D7">
                    <w:rPr>
                      <w:rFonts w:ascii="Times New Roman" w:hAnsi="Times New Roman" w:cs="Times New Roman"/>
                      <w:bCs/>
                      <w:sz w:val="24"/>
                      <w:szCs w:val="24"/>
                    </w:rPr>
                    <w:t>Id de la categoría</w:t>
                  </w:r>
                  <w:r>
                    <w:rPr>
                      <w:rFonts w:ascii="Times New Roman" w:hAnsi="Times New Roman" w:cs="Times New Roman"/>
                      <w:bCs/>
                      <w:sz w:val="24"/>
                      <w:szCs w:val="24"/>
                    </w:rPr>
                    <w:t>.</w:t>
                  </w:r>
                </w:p>
              </w:tc>
            </w:tr>
            <w:tr w:rsidR="00633ECB" w14:paraId="01586A34" w14:textId="77777777" w:rsidTr="008C36C8">
              <w:tc>
                <w:tcPr>
                  <w:tcW w:w="7879" w:type="dxa"/>
                </w:tcPr>
                <w:p w14:paraId="6D200B25" w14:textId="72AA2DCE" w:rsidR="00633ECB" w:rsidRPr="00B405D1" w:rsidRDefault="00633ECB" w:rsidP="00F943D7">
                  <w:pPr>
                    <w:ind w:right="40"/>
                    <w:rPr>
                      <w:rFonts w:ascii="Times New Roman" w:hAnsi="Times New Roman" w:cs="Times New Roman"/>
                      <w:bCs/>
                      <w:sz w:val="24"/>
                      <w:szCs w:val="24"/>
                    </w:rPr>
                  </w:pPr>
                  <w:r>
                    <w:rPr>
                      <w:rFonts w:ascii="Times New Roman" w:hAnsi="Times New Roman" w:cs="Times New Roman"/>
                      <w:b/>
                      <w:bCs/>
                      <w:sz w:val="24"/>
                      <w:szCs w:val="24"/>
                    </w:rPr>
                    <w:t xml:space="preserve">Código de salidas esperadas: </w:t>
                  </w:r>
                  <w:r w:rsidR="00F943D7">
                    <w:rPr>
                      <w:rFonts w:ascii="Times New Roman" w:hAnsi="Times New Roman" w:cs="Times New Roman"/>
                      <w:sz w:val="24"/>
                      <w:szCs w:val="24"/>
                    </w:rPr>
                    <w:t>Se espera un mensaje de error por parte del sistema (Anexo 2</w:t>
                  </w:r>
                  <w:r w:rsidR="00923348">
                    <w:rPr>
                      <w:rFonts w:ascii="Times New Roman" w:hAnsi="Times New Roman" w:cs="Times New Roman"/>
                      <w:sz w:val="24"/>
                      <w:szCs w:val="24"/>
                    </w:rPr>
                    <w:t>5</w:t>
                  </w:r>
                  <w:r w:rsidR="00F943D7">
                    <w:rPr>
                      <w:rFonts w:ascii="Times New Roman" w:hAnsi="Times New Roman" w:cs="Times New Roman"/>
                      <w:sz w:val="24"/>
                      <w:szCs w:val="24"/>
                    </w:rPr>
                    <w:t>.</w:t>
                  </w:r>
                  <w:r w:rsidR="002047B7">
                    <w:rPr>
                      <w:rFonts w:ascii="Times New Roman" w:hAnsi="Times New Roman" w:cs="Times New Roman"/>
                      <w:sz w:val="24"/>
                      <w:szCs w:val="24"/>
                    </w:rPr>
                    <w:t>g</w:t>
                  </w:r>
                  <w:r w:rsidR="00F943D7">
                    <w:rPr>
                      <w:rFonts w:ascii="Times New Roman" w:hAnsi="Times New Roman" w:cs="Times New Roman"/>
                      <w:sz w:val="24"/>
                      <w:szCs w:val="24"/>
                    </w:rPr>
                    <w:t>), y las pruebas deberían ser exitosas con sus filtros aplicados</w:t>
                  </w:r>
                  <w:proofErr w:type="gramStart"/>
                  <w:r w:rsidR="00F943D7">
                    <w:rPr>
                      <w:rFonts w:ascii="Times New Roman" w:hAnsi="Times New Roman" w:cs="Times New Roman"/>
                      <w:sz w:val="24"/>
                      <w:szCs w:val="24"/>
                    </w:rPr>
                    <w:t>.(</w:t>
                  </w:r>
                  <w:proofErr w:type="gramEnd"/>
                  <w:r w:rsidR="00F943D7">
                    <w:rPr>
                      <w:rFonts w:ascii="Times New Roman" w:hAnsi="Times New Roman" w:cs="Times New Roman"/>
                      <w:sz w:val="24"/>
                      <w:szCs w:val="24"/>
                    </w:rPr>
                    <w:t>Anexo 2</w:t>
                  </w:r>
                  <w:r w:rsidR="00923348">
                    <w:rPr>
                      <w:rFonts w:ascii="Times New Roman" w:hAnsi="Times New Roman" w:cs="Times New Roman"/>
                      <w:sz w:val="24"/>
                      <w:szCs w:val="24"/>
                    </w:rPr>
                    <w:t>5</w:t>
                  </w:r>
                  <w:r w:rsidR="00F943D7">
                    <w:rPr>
                      <w:rFonts w:ascii="Times New Roman" w:hAnsi="Times New Roman" w:cs="Times New Roman"/>
                      <w:sz w:val="24"/>
                      <w:szCs w:val="24"/>
                    </w:rPr>
                    <w:t>.</w:t>
                  </w:r>
                  <w:r w:rsidR="002047B7">
                    <w:rPr>
                      <w:rFonts w:ascii="Times New Roman" w:hAnsi="Times New Roman" w:cs="Times New Roman"/>
                      <w:sz w:val="24"/>
                      <w:szCs w:val="24"/>
                    </w:rPr>
                    <w:t>h</w:t>
                  </w:r>
                  <w:r w:rsidR="00F943D7">
                    <w:rPr>
                      <w:rFonts w:ascii="Times New Roman" w:hAnsi="Times New Roman" w:cs="Times New Roman"/>
                      <w:sz w:val="24"/>
                      <w:szCs w:val="24"/>
                    </w:rPr>
                    <w:t>).</w:t>
                  </w:r>
                </w:p>
              </w:tc>
            </w:tr>
          </w:tbl>
          <w:p w14:paraId="37EF05C3"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633ECB" w14:paraId="43AB4947" w14:textId="77777777" w:rsidTr="008C36C8">
        <w:tc>
          <w:tcPr>
            <w:tcW w:w="2688" w:type="dxa"/>
          </w:tcPr>
          <w:p w14:paraId="53B11045"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4ACA0840"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633ECB" w14:paraId="502ED644" w14:textId="77777777" w:rsidTr="008C36C8">
        <w:tc>
          <w:tcPr>
            <w:tcW w:w="2688" w:type="dxa"/>
          </w:tcPr>
          <w:p w14:paraId="1D271451" w14:textId="77777777" w:rsidR="00633ECB" w:rsidRPr="00D574E0" w:rsidRDefault="00633ECB"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F433400" w14:textId="77777777" w:rsidR="00633ECB" w:rsidRDefault="00633ECB"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24A6991" w14:textId="3D0262FA" w:rsidR="002047B7" w:rsidRDefault="002047B7"/>
    <w:p w14:paraId="1F9BED49" w14:textId="77777777" w:rsidR="002047B7" w:rsidRDefault="002047B7">
      <w:r>
        <w:br w:type="page"/>
      </w:r>
    </w:p>
    <w:p w14:paraId="5F4203C4" w14:textId="77777777" w:rsidR="00923348" w:rsidRDefault="00923348"/>
    <w:p w14:paraId="3BEAC28A" w14:textId="3998A715" w:rsidR="002047B7" w:rsidRDefault="002047B7" w:rsidP="002047B7">
      <w:pPr>
        <w:pStyle w:val="Cuadros"/>
      </w:pPr>
      <w:r>
        <w:t>Cuadro Nº</w:t>
      </w:r>
      <w:r w:rsidR="00923348">
        <w:t>26</w:t>
      </w:r>
      <w:r>
        <w:t xml:space="preserve"> Modulo Eventos, Sub – modulo: Modificar </w:t>
      </w:r>
      <w:proofErr w:type="spellStart"/>
      <w:r>
        <w:t>Categoria</w:t>
      </w:r>
      <w:proofErr w:type="spellEnd"/>
    </w:p>
    <w:tbl>
      <w:tblPr>
        <w:tblStyle w:val="Tablaconcuadrcula"/>
        <w:tblW w:w="0" w:type="auto"/>
        <w:tblInd w:w="322" w:type="dxa"/>
        <w:tblLook w:val="04A0" w:firstRow="1" w:lastRow="0" w:firstColumn="1" w:lastColumn="0" w:noHBand="0" w:noVBand="1"/>
      </w:tblPr>
      <w:tblGrid>
        <w:gridCol w:w="2640"/>
        <w:gridCol w:w="7801"/>
      </w:tblGrid>
      <w:tr w:rsidR="002047B7" w14:paraId="149FFF47" w14:textId="77777777" w:rsidTr="008C36C8">
        <w:tc>
          <w:tcPr>
            <w:tcW w:w="2688" w:type="dxa"/>
          </w:tcPr>
          <w:p w14:paraId="38360ABD"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0C46D000" w14:textId="77777777" w:rsidR="002047B7" w:rsidRDefault="002047B7" w:rsidP="008C36C8"/>
          <w:tbl>
            <w:tblPr>
              <w:tblStyle w:val="Tablaconcuadrcula"/>
              <w:tblW w:w="0" w:type="auto"/>
              <w:tblLook w:val="04A0" w:firstRow="1" w:lastRow="0" w:firstColumn="1" w:lastColumn="0" w:noHBand="0" w:noVBand="1"/>
            </w:tblPr>
            <w:tblGrid>
              <w:gridCol w:w="7575"/>
            </w:tblGrid>
            <w:tr w:rsidR="002047B7" w14:paraId="6EE1752F" w14:textId="77777777" w:rsidTr="008C36C8">
              <w:tc>
                <w:tcPr>
                  <w:tcW w:w="7879" w:type="dxa"/>
                  <w:shd w:val="clear" w:color="auto" w:fill="D9D9D9" w:themeFill="background1" w:themeFillShade="D9"/>
                </w:tcPr>
                <w:p w14:paraId="13A65397"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047B7" w14:paraId="3D8C5BA2" w14:textId="77777777" w:rsidTr="008C36C8">
              <w:tc>
                <w:tcPr>
                  <w:tcW w:w="7879" w:type="dxa"/>
                </w:tcPr>
                <w:p w14:paraId="5A598827" w14:textId="77777777" w:rsidR="002047B7" w:rsidRPr="00D574E0"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7C93894" w14:textId="77777777" w:rsidR="002047B7" w:rsidRPr="00D574E0"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2047B7" w14:paraId="52B2205E" w14:textId="77777777" w:rsidTr="008C36C8">
              <w:tc>
                <w:tcPr>
                  <w:tcW w:w="7879" w:type="dxa"/>
                  <w:shd w:val="clear" w:color="auto" w:fill="D9D9D9" w:themeFill="background1" w:themeFillShade="D9"/>
                </w:tcPr>
                <w:p w14:paraId="4CA435D6"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047B7" w14:paraId="43F922AF" w14:textId="77777777" w:rsidTr="008C36C8">
              <w:tc>
                <w:tcPr>
                  <w:tcW w:w="7879" w:type="dxa"/>
                </w:tcPr>
                <w:p w14:paraId="169096E2" w14:textId="07287AE4" w:rsidR="002047B7" w:rsidRPr="00450745"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creara un arreglo de datos con los datos de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ya registrado, y verificar si la modificación de los otros datos es correcta y validada.</w:t>
                  </w:r>
                </w:p>
              </w:tc>
            </w:tr>
            <w:tr w:rsidR="002047B7" w14:paraId="70718632" w14:textId="77777777" w:rsidTr="008C36C8">
              <w:tc>
                <w:tcPr>
                  <w:tcW w:w="7879" w:type="dxa"/>
                </w:tcPr>
                <w:p w14:paraId="47B47176" w14:textId="5C6C4311" w:rsidR="002047B7" w:rsidRPr="002047B7"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bCs/>
                      <w:sz w:val="24"/>
                      <w:szCs w:val="24"/>
                    </w:rPr>
                    <w:t xml:space="preserve">Id de la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Nombre de la categoría – Peso minino -  Peso máximo</w:t>
                  </w:r>
                </w:p>
              </w:tc>
            </w:tr>
            <w:tr w:rsidR="002047B7" w14:paraId="0AA519B3" w14:textId="77777777" w:rsidTr="008C36C8">
              <w:tc>
                <w:tcPr>
                  <w:tcW w:w="7879" w:type="dxa"/>
                </w:tcPr>
                <w:p w14:paraId="4E360D32" w14:textId="52E646AC" w:rsidR="002047B7" w:rsidRPr="008F40E8"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923348">
                    <w:rPr>
                      <w:rFonts w:ascii="Times New Roman" w:hAnsi="Times New Roman" w:cs="Times New Roman"/>
                      <w:sz w:val="24"/>
                      <w:szCs w:val="24"/>
                    </w:rPr>
                    <w:t>26</w:t>
                  </w:r>
                  <w:r>
                    <w:rPr>
                      <w:rFonts w:ascii="Times New Roman" w:hAnsi="Times New Roman" w:cs="Times New Roman"/>
                      <w:sz w:val="24"/>
                      <w:szCs w:val="24"/>
                    </w:rPr>
                    <w:t>.a)</w:t>
                  </w:r>
                </w:p>
              </w:tc>
            </w:tr>
            <w:tr w:rsidR="002047B7" w14:paraId="3BA39EFA" w14:textId="77777777" w:rsidTr="008C36C8">
              <w:tc>
                <w:tcPr>
                  <w:tcW w:w="7879" w:type="dxa"/>
                  <w:shd w:val="clear" w:color="auto" w:fill="D9D9D9" w:themeFill="background1" w:themeFillShade="D9"/>
                </w:tcPr>
                <w:p w14:paraId="7AD79608" w14:textId="77777777" w:rsidR="002047B7"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047B7" w14:paraId="74730E2F" w14:textId="77777777" w:rsidTr="008C36C8">
              <w:tc>
                <w:tcPr>
                  <w:tcW w:w="7879" w:type="dxa"/>
                </w:tcPr>
                <w:p w14:paraId="0F16B038" w14:textId="6AE8E1DB" w:rsidR="002047B7" w:rsidRPr="00450745"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realizar un arreglos de datos con la id de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no  registrada.</w:t>
                  </w:r>
                </w:p>
              </w:tc>
            </w:tr>
            <w:tr w:rsidR="002047B7" w14:paraId="3DFAE38A" w14:textId="77777777" w:rsidTr="008C36C8">
              <w:tc>
                <w:tcPr>
                  <w:tcW w:w="7879" w:type="dxa"/>
                </w:tcPr>
                <w:p w14:paraId="7CF429F7" w14:textId="2D6332C3" w:rsidR="002047B7" w:rsidRPr="001514F8"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w:t>
                  </w:r>
                  <w:r>
                    <w:rPr>
                      <w:rFonts w:ascii="Times New Roman" w:hAnsi="Times New Roman" w:cs="Times New Roman"/>
                      <w:bCs/>
                      <w:sz w:val="24"/>
                      <w:szCs w:val="24"/>
                    </w:rPr>
                    <w:t xml:space="preserve">Id de la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Nombre de la categoría – Peso minino -  Peso máximo</w:t>
                  </w:r>
                </w:p>
              </w:tc>
            </w:tr>
            <w:tr w:rsidR="002047B7" w14:paraId="2F53FB45" w14:textId="77777777" w:rsidTr="008C36C8">
              <w:tc>
                <w:tcPr>
                  <w:tcW w:w="7879" w:type="dxa"/>
                </w:tcPr>
                <w:p w14:paraId="5CF7F3E2" w14:textId="3DCB44F0" w:rsidR="002047B7" w:rsidRPr="00226B4D"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aplicados debería ser exitosa.(Anexo 2</w:t>
                  </w:r>
                  <w:r w:rsidR="00923348">
                    <w:rPr>
                      <w:rFonts w:ascii="Times New Roman" w:hAnsi="Times New Roman" w:cs="Times New Roman"/>
                      <w:sz w:val="24"/>
                      <w:szCs w:val="24"/>
                    </w:rPr>
                    <w:t>7</w:t>
                  </w:r>
                  <w:r>
                    <w:rPr>
                      <w:rFonts w:ascii="Times New Roman" w:hAnsi="Times New Roman" w:cs="Times New Roman"/>
                      <w:sz w:val="24"/>
                      <w:szCs w:val="24"/>
                    </w:rPr>
                    <w:t>.b)</w:t>
                  </w:r>
                </w:p>
              </w:tc>
            </w:tr>
            <w:tr w:rsidR="002047B7" w14:paraId="51546074" w14:textId="77777777" w:rsidTr="008C36C8">
              <w:tc>
                <w:tcPr>
                  <w:tcW w:w="7879" w:type="dxa"/>
                  <w:shd w:val="clear" w:color="auto" w:fill="D9D9D9" w:themeFill="background1" w:themeFillShade="D9"/>
                </w:tcPr>
                <w:p w14:paraId="43DB5B8F" w14:textId="77777777" w:rsidR="002047B7"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047B7" w14:paraId="39512F5F" w14:textId="77777777" w:rsidTr="008C36C8">
              <w:tc>
                <w:tcPr>
                  <w:tcW w:w="7879" w:type="dxa"/>
                </w:tcPr>
                <w:p w14:paraId="2D052460" w14:textId="2D419028" w:rsidR="002047B7" w:rsidRPr="00226B4D"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 arreglo de datos con la id de una categoría, con los datos a modificar no válidos.</w:t>
                  </w:r>
                </w:p>
              </w:tc>
            </w:tr>
            <w:tr w:rsidR="002047B7" w14:paraId="7A66F636" w14:textId="77777777" w:rsidTr="008C36C8">
              <w:tc>
                <w:tcPr>
                  <w:tcW w:w="7879" w:type="dxa"/>
                </w:tcPr>
                <w:p w14:paraId="7A9327B3" w14:textId="0C3C724C" w:rsidR="002047B7" w:rsidRDefault="002047B7"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Id de la categoría - Nombre de la categoría – Peso minino -  Peso máximo</w:t>
                  </w:r>
                </w:p>
              </w:tc>
            </w:tr>
            <w:tr w:rsidR="002047B7" w14:paraId="37FA75F9" w14:textId="77777777" w:rsidTr="008C36C8">
              <w:tc>
                <w:tcPr>
                  <w:tcW w:w="7879" w:type="dxa"/>
                </w:tcPr>
                <w:p w14:paraId="5B005CF1" w14:textId="7CADDD69" w:rsidR="002047B7" w:rsidRPr="00226B4D"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Anexo 2</w:t>
                  </w:r>
                  <w:r w:rsidR="00F83819">
                    <w:rPr>
                      <w:rFonts w:ascii="Times New Roman" w:hAnsi="Times New Roman" w:cs="Times New Roman"/>
                      <w:sz w:val="24"/>
                      <w:szCs w:val="24"/>
                    </w:rPr>
                    <w:t>7</w:t>
                  </w:r>
                  <w:r>
                    <w:rPr>
                      <w:rFonts w:ascii="Times New Roman" w:hAnsi="Times New Roman" w:cs="Times New Roman"/>
                      <w:sz w:val="24"/>
                      <w:szCs w:val="24"/>
                    </w:rPr>
                    <w:t>.c).</w:t>
                  </w:r>
                </w:p>
              </w:tc>
            </w:tr>
          </w:tbl>
          <w:p w14:paraId="1E8CA4EE"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2047B7" w14:paraId="26303962" w14:textId="77777777" w:rsidTr="008C36C8">
        <w:tc>
          <w:tcPr>
            <w:tcW w:w="2688" w:type="dxa"/>
          </w:tcPr>
          <w:p w14:paraId="5910FED7"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7C0D52D9"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047B7" w14:paraId="06AF17F6" w14:textId="77777777" w:rsidTr="008C36C8">
        <w:tc>
          <w:tcPr>
            <w:tcW w:w="2688" w:type="dxa"/>
          </w:tcPr>
          <w:p w14:paraId="23162378"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235B7548"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5D00F28E" w14:textId="13247531" w:rsidR="002047B7" w:rsidRDefault="00633ECB" w:rsidP="002047B7">
      <w:pPr>
        <w:pStyle w:val="Parrafo"/>
      </w:pPr>
      <w:r>
        <w:br w:type="page"/>
      </w:r>
    </w:p>
    <w:p w14:paraId="4F5534CF" w14:textId="77777777" w:rsidR="002047B7" w:rsidRPr="002047B7" w:rsidRDefault="002047B7" w:rsidP="001821C2">
      <w:pPr>
        <w:pStyle w:val="Parrafo"/>
      </w:pPr>
    </w:p>
    <w:p w14:paraId="20622704" w14:textId="08D79B3F" w:rsidR="002047B7" w:rsidRPr="002047B7" w:rsidRDefault="002047B7" w:rsidP="002047B7">
      <w:pPr>
        <w:pStyle w:val="Cuadros"/>
        <w:rPr>
          <w:rStyle w:val="TITULO12Car"/>
        </w:rPr>
      </w:pPr>
      <w:r w:rsidRPr="002047B7">
        <w:t>C</w:t>
      </w:r>
      <w:r>
        <w:t>uadro Nº</w:t>
      </w:r>
      <w:r w:rsidR="00923348">
        <w:t>27</w:t>
      </w:r>
      <w:r w:rsidRPr="002047B7">
        <w:t xml:space="preserve"> Modulo E</w:t>
      </w:r>
      <w:r>
        <w:t>vento</w:t>
      </w:r>
      <w:r w:rsidR="00CD4934">
        <w:t>s</w:t>
      </w:r>
      <w:r w:rsidRPr="002047B7">
        <w:t>, S</w:t>
      </w:r>
      <w:r>
        <w:t xml:space="preserve">ub – modulo: Eliminar </w:t>
      </w:r>
      <w:proofErr w:type="spellStart"/>
      <w:r>
        <w:t>Categoria</w:t>
      </w:r>
      <w:proofErr w:type="spellEnd"/>
    </w:p>
    <w:tbl>
      <w:tblPr>
        <w:tblStyle w:val="Tablaconcuadrcula"/>
        <w:tblW w:w="0" w:type="auto"/>
        <w:tblInd w:w="322" w:type="dxa"/>
        <w:tblLook w:val="04A0" w:firstRow="1" w:lastRow="0" w:firstColumn="1" w:lastColumn="0" w:noHBand="0" w:noVBand="1"/>
      </w:tblPr>
      <w:tblGrid>
        <w:gridCol w:w="2640"/>
        <w:gridCol w:w="7801"/>
      </w:tblGrid>
      <w:tr w:rsidR="002047B7" w14:paraId="6E249569" w14:textId="77777777" w:rsidTr="008C36C8">
        <w:tc>
          <w:tcPr>
            <w:tcW w:w="2688" w:type="dxa"/>
          </w:tcPr>
          <w:p w14:paraId="707F7E12"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66146C87" w14:textId="77777777" w:rsidR="002047B7" w:rsidRDefault="002047B7" w:rsidP="008C36C8"/>
          <w:tbl>
            <w:tblPr>
              <w:tblStyle w:val="Tablaconcuadrcula"/>
              <w:tblW w:w="0" w:type="auto"/>
              <w:tblLook w:val="04A0" w:firstRow="1" w:lastRow="0" w:firstColumn="1" w:lastColumn="0" w:noHBand="0" w:noVBand="1"/>
            </w:tblPr>
            <w:tblGrid>
              <w:gridCol w:w="7575"/>
            </w:tblGrid>
            <w:tr w:rsidR="002047B7" w14:paraId="2DF833E0" w14:textId="77777777" w:rsidTr="008C36C8">
              <w:tc>
                <w:tcPr>
                  <w:tcW w:w="7879" w:type="dxa"/>
                  <w:shd w:val="clear" w:color="auto" w:fill="D9D9D9" w:themeFill="background1" w:themeFillShade="D9"/>
                </w:tcPr>
                <w:p w14:paraId="389457C7"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2047B7" w14:paraId="1D02AB28" w14:textId="77777777" w:rsidTr="008C36C8">
              <w:tc>
                <w:tcPr>
                  <w:tcW w:w="7879" w:type="dxa"/>
                </w:tcPr>
                <w:p w14:paraId="25EAF643" w14:textId="77777777" w:rsidR="002047B7" w:rsidRPr="00D574E0"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41F632AB" w14:textId="77777777" w:rsidR="002047B7" w:rsidRPr="00D574E0"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2047B7" w14:paraId="0CE59C88" w14:textId="77777777" w:rsidTr="008C36C8">
              <w:tc>
                <w:tcPr>
                  <w:tcW w:w="7879" w:type="dxa"/>
                  <w:shd w:val="clear" w:color="auto" w:fill="D9D9D9" w:themeFill="background1" w:themeFillShade="D9"/>
                </w:tcPr>
                <w:p w14:paraId="0A6CD9A1"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2047B7" w14:paraId="6584E7F5" w14:textId="77777777" w:rsidTr="008C36C8">
              <w:tc>
                <w:tcPr>
                  <w:tcW w:w="7879" w:type="dxa"/>
                </w:tcPr>
                <w:p w14:paraId="5FB2B2DE" w14:textId="7AF73B97" w:rsidR="002047B7" w:rsidRPr="00697F7B"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procede a eliminar una categoría previamente registrado con la id</w:t>
                  </w:r>
                </w:p>
              </w:tc>
            </w:tr>
            <w:tr w:rsidR="002047B7" w14:paraId="04E2FA1A" w14:textId="77777777" w:rsidTr="008C36C8">
              <w:tc>
                <w:tcPr>
                  <w:tcW w:w="7879" w:type="dxa"/>
                </w:tcPr>
                <w:p w14:paraId="36C37EC4" w14:textId="5F796D2D" w:rsidR="002047B7" w:rsidRPr="002E4F09"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bCs/>
                      <w:sz w:val="24"/>
                      <w:szCs w:val="24"/>
                    </w:rPr>
                    <w:t xml:space="preserve">id de la </w:t>
                  </w:r>
                  <w:proofErr w:type="spellStart"/>
                  <w:r>
                    <w:rPr>
                      <w:rFonts w:ascii="Times New Roman" w:hAnsi="Times New Roman" w:cs="Times New Roman"/>
                      <w:bCs/>
                      <w:sz w:val="24"/>
                      <w:szCs w:val="24"/>
                    </w:rPr>
                    <w:t>categoria</w:t>
                  </w:r>
                  <w:proofErr w:type="spellEnd"/>
                  <w:r>
                    <w:rPr>
                      <w:rFonts w:ascii="Times New Roman" w:hAnsi="Times New Roman" w:cs="Times New Roman"/>
                      <w:sz w:val="24"/>
                      <w:szCs w:val="24"/>
                    </w:rPr>
                    <w:t>.</w:t>
                  </w:r>
                </w:p>
              </w:tc>
            </w:tr>
            <w:tr w:rsidR="002047B7" w14:paraId="54679EBA" w14:textId="77777777" w:rsidTr="008C36C8">
              <w:tc>
                <w:tcPr>
                  <w:tcW w:w="7879" w:type="dxa"/>
                </w:tcPr>
                <w:p w14:paraId="12A16335" w14:textId="00A29809" w:rsidR="002047B7" w:rsidRPr="008F40E8"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la eliminación con éxito, y las pruebas sean satisfactorias. (Anexo </w:t>
                  </w:r>
                  <w:r w:rsidR="00923348">
                    <w:rPr>
                      <w:rFonts w:ascii="Times New Roman" w:hAnsi="Times New Roman" w:cs="Times New Roman"/>
                      <w:sz w:val="24"/>
                      <w:szCs w:val="24"/>
                    </w:rPr>
                    <w:t>27</w:t>
                  </w:r>
                  <w:r>
                    <w:rPr>
                      <w:rFonts w:ascii="Times New Roman" w:hAnsi="Times New Roman" w:cs="Times New Roman"/>
                      <w:sz w:val="24"/>
                      <w:szCs w:val="24"/>
                    </w:rPr>
                    <w:t>.a)</w:t>
                  </w:r>
                </w:p>
              </w:tc>
            </w:tr>
            <w:tr w:rsidR="002047B7" w14:paraId="2BAC6D53" w14:textId="77777777" w:rsidTr="008C36C8">
              <w:tc>
                <w:tcPr>
                  <w:tcW w:w="7879" w:type="dxa"/>
                  <w:shd w:val="clear" w:color="auto" w:fill="D9D9D9" w:themeFill="background1" w:themeFillShade="D9"/>
                </w:tcPr>
                <w:p w14:paraId="2641216F" w14:textId="77777777" w:rsidR="002047B7"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2047B7" w14:paraId="1E945621" w14:textId="77777777" w:rsidTr="008C36C8">
              <w:tc>
                <w:tcPr>
                  <w:tcW w:w="7879" w:type="dxa"/>
                </w:tcPr>
                <w:p w14:paraId="10EAE65E" w14:textId="478489BA" w:rsidR="002047B7" w:rsidRPr="00450745"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no registrada.</w:t>
                  </w:r>
                </w:p>
              </w:tc>
            </w:tr>
            <w:tr w:rsidR="002047B7" w14:paraId="3FDE33B0" w14:textId="77777777" w:rsidTr="008C36C8">
              <w:tc>
                <w:tcPr>
                  <w:tcW w:w="7879" w:type="dxa"/>
                </w:tcPr>
                <w:p w14:paraId="3BB8E962" w14:textId="06DF1982" w:rsidR="002047B7" w:rsidRPr="001514F8"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id de la </w:t>
                  </w:r>
                  <w:r w:rsidR="00F83819">
                    <w:rPr>
                      <w:rFonts w:ascii="Times New Roman" w:hAnsi="Times New Roman" w:cs="Times New Roman"/>
                      <w:sz w:val="24"/>
                      <w:szCs w:val="24"/>
                    </w:rPr>
                    <w:t>categoría</w:t>
                  </w:r>
                </w:p>
              </w:tc>
            </w:tr>
            <w:tr w:rsidR="002047B7" w14:paraId="062064F2" w14:textId="77777777" w:rsidTr="008C36C8">
              <w:tc>
                <w:tcPr>
                  <w:tcW w:w="7879" w:type="dxa"/>
                </w:tcPr>
                <w:p w14:paraId="4A71ADAB" w14:textId="78E9EE2A" w:rsidR="002047B7" w:rsidRPr="00226B4D"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en cambio la prueba con sus filtros aplica</w:t>
                  </w:r>
                  <w:r w:rsidR="00CD4934">
                    <w:rPr>
                      <w:rFonts w:ascii="Times New Roman" w:hAnsi="Times New Roman" w:cs="Times New Roman"/>
                      <w:sz w:val="24"/>
                      <w:szCs w:val="24"/>
                    </w:rPr>
                    <w:t xml:space="preserve">dos debería ser exitosa.(Anexo </w:t>
                  </w:r>
                  <w:r w:rsidR="00923348">
                    <w:rPr>
                      <w:rFonts w:ascii="Times New Roman" w:hAnsi="Times New Roman" w:cs="Times New Roman"/>
                      <w:sz w:val="24"/>
                      <w:szCs w:val="24"/>
                    </w:rPr>
                    <w:t>27</w:t>
                  </w:r>
                  <w:r>
                    <w:rPr>
                      <w:rFonts w:ascii="Times New Roman" w:hAnsi="Times New Roman" w:cs="Times New Roman"/>
                      <w:sz w:val="24"/>
                      <w:szCs w:val="24"/>
                    </w:rPr>
                    <w:t>.b)</w:t>
                  </w:r>
                </w:p>
              </w:tc>
            </w:tr>
            <w:tr w:rsidR="002047B7" w14:paraId="180293C9" w14:textId="77777777" w:rsidTr="008C36C8">
              <w:tc>
                <w:tcPr>
                  <w:tcW w:w="7879" w:type="dxa"/>
                  <w:shd w:val="clear" w:color="auto" w:fill="D9D9D9" w:themeFill="background1" w:themeFillShade="D9"/>
                </w:tcPr>
                <w:p w14:paraId="23CD5A01" w14:textId="77777777" w:rsidR="002047B7"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2047B7" w14:paraId="42A2EC18" w14:textId="77777777" w:rsidTr="008C36C8">
              <w:tc>
                <w:tcPr>
                  <w:tcW w:w="7879" w:type="dxa"/>
                </w:tcPr>
                <w:p w14:paraId="35EC3B12" w14:textId="6F2825DF" w:rsidR="002047B7" w:rsidRPr="00226B4D" w:rsidRDefault="002047B7" w:rsidP="002047B7">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previamente registrado, con el campo id </w:t>
                  </w:r>
                  <w:proofErr w:type="gramStart"/>
                  <w:r>
                    <w:rPr>
                      <w:rFonts w:ascii="Times New Roman" w:hAnsi="Times New Roman" w:cs="Times New Roman"/>
                      <w:sz w:val="24"/>
                      <w:szCs w:val="24"/>
                    </w:rPr>
                    <w:t>invalido</w:t>
                  </w:r>
                  <w:proofErr w:type="gramEnd"/>
                  <w:r>
                    <w:rPr>
                      <w:rFonts w:ascii="Times New Roman" w:hAnsi="Times New Roman" w:cs="Times New Roman"/>
                      <w:sz w:val="24"/>
                      <w:szCs w:val="24"/>
                    </w:rPr>
                    <w:t>.</w:t>
                  </w:r>
                </w:p>
              </w:tc>
            </w:tr>
            <w:tr w:rsidR="002047B7" w14:paraId="0DA52758" w14:textId="77777777" w:rsidTr="008C36C8">
              <w:tc>
                <w:tcPr>
                  <w:tcW w:w="7879" w:type="dxa"/>
                </w:tcPr>
                <w:p w14:paraId="7F48244A" w14:textId="08B6BB46" w:rsidR="002047B7" w:rsidRDefault="002047B7"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CD4934">
                    <w:rPr>
                      <w:rFonts w:ascii="Times New Roman" w:hAnsi="Times New Roman" w:cs="Times New Roman"/>
                      <w:sz w:val="24"/>
                      <w:szCs w:val="24"/>
                    </w:rPr>
                    <w:t xml:space="preserve">id dela </w:t>
                  </w:r>
                  <w:proofErr w:type="spellStart"/>
                  <w:r w:rsidR="00CD4934">
                    <w:rPr>
                      <w:rFonts w:ascii="Times New Roman" w:hAnsi="Times New Roman" w:cs="Times New Roman"/>
                      <w:sz w:val="24"/>
                      <w:szCs w:val="24"/>
                    </w:rPr>
                    <w:t>categoria</w:t>
                  </w:r>
                  <w:proofErr w:type="spellEnd"/>
                </w:p>
              </w:tc>
            </w:tr>
            <w:tr w:rsidR="002047B7" w14:paraId="06FED07D" w14:textId="77777777" w:rsidTr="008C36C8">
              <w:tc>
                <w:tcPr>
                  <w:tcW w:w="7879" w:type="dxa"/>
                </w:tcPr>
                <w:p w14:paraId="13E30335" w14:textId="063CCB41" w:rsidR="002047B7" w:rsidRPr="00226B4D" w:rsidRDefault="002047B7"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w:t>
                  </w:r>
                  <w:r w:rsidR="00CD4934">
                    <w:rPr>
                      <w:rFonts w:ascii="Times New Roman" w:hAnsi="Times New Roman" w:cs="Times New Roman"/>
                      <w:sz w:val="24"/>
                      <w:szCs w:val="24"/>
                    </w:rPr>
                    <w:t>n sus filtros aplicados</w:t>
                  </w:r>
                  <w:proofErr w:type="gramStart"/>
                  <w:r w:rsidR="00CD4934">
                    <w:rPr>
                      <w:rFonts w:ascii="Times New Roman" w:hAnsi="Times New Roman" w:cs="Times New Roman"/>
                      <w:sz w:val="24"/>
                      <w:szCs w:val="24"/>
                    </w:rPr>
                    <w:t>.(</w:t>
                  </w:r>
                  <w:proofErr w:type="gramEnd"/>
                  <w:r w:rsidR="00CD4934">
                    <w:rPr>
                      <w:rFonts w:ascii="Times New Roman" w:hAnsi="Times New Roman" w:cs="Times New Roman"/>
                      <w:sz w:val="24"/>
                      <w:szCs w:val="24"/>
                    </w:rPr>
                    <w:t xml:space="preserve">Anexo </w:t>
                  </w:r>
                  <w:r w:rsidR="00923348">
                    <w:rPr>
                      <w:rFonts w:ascii="Times New Roman" w:hAnsi="Times New Roman" w:cs="Times New Roman"/>
                      <w:sz w:val="24"/>
                      <w:szCs w:val="24"/>
                    </w:rPr>
                    <w:t>27</w:t>
                  </w:r>
                  <w:r>
                    <w:rPr>
                      <w:rFonts w:ascii="Times New Roman" w:hAnsi="Times New Roman" w:cs="Times New Roman"/>
                      <w:sz w:val="24"/>
                      <w:szCs w:val="24"/>
                    </w:rPr>
                    <w:t>.c).</w:t>
                  </w:r>
                </w:p>
              </w:tc>
            </w:tr>
          </w:tbl>
          <w:p w14:paraId="789102C7"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2047B7" w14:paraId="305D2DDD" w14:textId="77777777" w:rsidTr="008C36C8">
        <w:tc>
          <w:tcPr>
            <w:tcW w:w="2688" w:type="dxa"/>
          </w:tcPr>
          <w:p w14:paraId="0C84C692"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5CC29864"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2047B7" w14:paraId="1F99A037" w14:textId="77777777" w:rsidTr="008C36C8">
        <w:tc>
          <w:tcPr>
            <w:tcW w:w="2688" w:type="dxa"/>
          </w:tcPr>
          <w:p w14:paraId="01B54298" w14:textId="77777777" w:rsidR="002047B7" w:rsidRPr="00D574E0" w:rsidRDefault="002047B7"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21C86363" w14:textId="77777777" w:rsidR="002047B7" w:rsidRDefault="002047B7"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1B48B10" w14:textId="3CFD49AC" w:rsidR="002047B7" w:rsidRDefault="002047B7">
      <w:r>
        <w:br w:type="page"/>
      </w:r>
    </w:p>
    <w:p w14:paraId="5C0030B6" w14:textId="77777777" w:rsidR="001821C2" w:rsidRDefault="001821C2" w:rsidP="001821C2">
      <w:pPr>
        <w:spacing w:after="0"/>
      </w:pPr>
    </w:p>
    <w:p w14:paraId="77C95595" w14:textId="5D935AEC" w:rsidR="001821C2" w:rsidRPr="002047B7" w:rsidRDefault="001821C2" w:rsidP="001821C2">
      <w:pPr>
        <w:pStyle w:val="Cuadros"/>
        <w:rPr>
          <w:rStyle w:val="TITULO12Car"/>
        </w:rPr>
      </w:pPr>
      <w:r w:rsidRPr="002047B7">
        <w:t>C</w:t>
      </w:r>
      <w:r>
        <w:t>uadro Nº</w:t>
      </w:r>
      <w:r w:rsidR="00923348">
        <w:t>28</w:t>
      </w:r>
      <w:r w:rsidRPr="002047B7">
        <w:t xml:space="preserve"> Modulo E</w:t>
      </w:r>
      <w:r>
        <w:t>ventos</w:t>
      </w:r>
      <w:r w:rsidRPr="002047B7">
        <w:t>, S</w:t>
      </w:r>
      <w:r>
        <w:t xml:space="preserve">ub – modulo: Registrar </w:t>
      </w:r>
      <w:proofErr w:type="spellStart"/>
      <w:r>
        <w:t>Subs</w:t>
      </w:r>
      <w:proofErr w:type="spellEnd"/>
    </w:p>
    <w:tbl>
      <w:tblPr>
        <w:tblStyle w:val="Tablaconcuadrcula"/>
        <w:tblW w:w="0" w:type="auto"/>
        <w:tblInd w:w="322" w:type="dxa"/>
        <w:tblLook w:val="04A0" w:firstRow="1" w:lastRow="0" w:firstColumn="1" w:lastColumn="0" w:noHBand="0" w:noVBand="1"/>
      </w:tblPr>
      <w:tblGrid>
        <w:gridCol w:w="2640"/>
        <w:gridCol w:w="7801"/>
      </w:tblGrid>
      <w:tr w:rsidR="001821C2" w14:paraId="6F1C6ADD" w14:textId="77777777" w:rsidTr="001821C2">
        <w:tc>
          <w:tcPr>
            <w:tcW w:w="2640" w:type="dxa"/>
          </w:tcPr>
          <w:p w14:paraId="01E533B0" w14:textId="28EE7E84" w:rsidR="001821C2" w:rsidRPr="00D574E0"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01F9D90C" w14:textId="77777777" w:rsidR="001821C2" w:rsidRDefault="001821C2" w:rsidP="001821C2"/>
          <w:tbl>
            <w:tblPr>
              <w:tblStyle w:val="Tablaconcuadrcula"/>
              <w:tblW w:w="0" w:type="auto"/>
              <w:tblLook w:val="04A0" w:firstRow="1" w:lastRow="0" w:firstColumn="1" w:lastColumn="0" w:noHBand="0" w:noVBand="1"/>
            </w:tblPr>
            <w:tblGrid>
              <w:gridCol w:w="7575"/>
            </w:tblGrid>
            <w:tr w:rsidR="001821C2" w14:paraId="01D90E55" w14:textId="77777777" w:rsidTr="008C36C8">
              <w:tc>
                <w:tcPr>
                  <w:tcW w:w="7879" w:type="dxa"/>
                  <w:shd w:val="clear" w:color="auto" w:fill="D9D9D9" w:themeFill="background1" w:themeFillShade="D9"/>
                </w:tcPr>
                <w:p w14:paraId="6908635E" w14:textId="77777777" w:rsidR="001821C2" w:rsidRPr="00D574E0"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1821C2" w14:paraId="1457F46F" w14:textId="77777777" w:rsidTr="008C36C8">
              <w:tc>
                <w:tcPr>
                  <w:tcW w:w="7879" w:type="dxa"/>
                </w:tcPr>
                <w:p w14:paraId="7F077CAF" w14:textId="77777777" w:rsidR="001821C2" w:rsidRPr="00D574E0"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D47536A" w14:textId="77777777" w:rsidR="001821C2" w:rsidRPr="00D574E0"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1821C2" w14:paraId="44CC11D3" w14:textId="77777777" w:rsidTr="008C36C8">
              <w:tc>
                <w:tcPr>
                  <w:tcW w:w="7879" w:type="dxa"/>
                  <w:shd w:val="clear" w:color="auto" w:fill="D9D9D9" w:themeFill="background1" w:themeFillShade="D9"/>
                </w:tcPr>
                <w:p w14:paraId="0D490185" w14:textId="77777777" w:rsidR="001821C2" w:rsidRPr="00D574E0"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1821C2" w14:paraId="6F6D897D" w14:textId="77777777" w:rsidTr="008C36C8">
              <w:tc>
                <w:tcPr>
                  <w:tcW w:w="7879" w:type="dxa"/>
                </w:tcPr>
                <w:p w14:paraId="63D4A291" w14:textId="7DDFC7A7" w:rsidR="001821C2" w:rsidRPr="00450745"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 un Sub, y a su vez evaluar la respuesta</w:t>
                  </w:r>
                </w:p>
              </w:tc>
            </w:tr>
            <w:tr w:rsidR="001821C2" w14:paraId="38D8AF4E" w14:textId="77777777" w:rsidTr="008C36C8">
              <w:tc>
                <w:tcPr>
                  <w:tcW w:w="7879" w:type="dxa"/>
                </w:tcPr>
                <w:p w14:paraId="58406111" w14:textId="204AF610" w:rsidR="001821C2" w:rsidRPr="004F3ACC"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Minima</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Maxima</w:t>
                  </w:r>
                  <w:proofErr w:type="spellEnd"/>
                </w:p>
              </w:tc>
            </w:tr>
            <w:tr w:rsidR="001821C2" w14:paraId="415E5515" w14:textId="77777777" w:rsidTr="008C36C8">
              <w:tc>
                <w:tcPr>
                  <w:tcW w:w="7879" w:type="dxa"/>
                </w:tcPr>
                <w:p w14:paraId="6BCA0CEA" w14:textId="1CD82A00" w:rsidR="001821C2" w:rsidRPr="008F40E8"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28</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28</w:t>
                  </w:r>
                  <w:r>
                    <w:rPr>
                      <w:rFonts w:ascii="Times New Roman" w:hAnsi="Times New Roman" w:cs="Times New Roman"/>
                      <w:sz w:val="24"/>
                      <w:szCs w:val="24"/>
                    </w:rPr>
                    <w:t>.b)</w:t>
                  </w:r>
                </w:p>
              </w:tc>
            </w:tr>
            <w:tr w:rsidR="001821C2" w14:paraId="3454D95A" w14:textId="77777777" w:rsidTr="008C36C8">
              <w:tc>
                <w:tcPr>
                  <w:tcW w:w="7879" w:type="dxa"/>
                  <w:shd w:val="clear" w:color="auto" w:fill="D9D9D9" w:themeFill="background1" w:themeFillShade="D9"/>
                </w:tcPr>
                <w:p w14:paraId="5AF2EC01" w14:textId="77777777" w:rsidR="001821C2"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1821C2" w14:paraId="7B199D2B" w14:textId="77777777" w:rsidTr="008C36C8">
              <w:tc>
                <w:tcPr>
                  <w:tcW w:w="7879" w:type="dxa"/>
                </w:tcPr>
                <w:p w14:paraId="36231641" w14:textId="77777777" w:rsidR="001821C2" w:rsidRPr="00450745"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1821C2" w14:paraId="042223C5" w14:textId="77777777" w:rsidTr="008C36C8">
              <w:tc>
                <w:tcPr>
                  <w:tcW w:w="7879" w:type="dxa"/>
                </w:tcPr>
                <w:p w14:paraId="20AF677F" w14:textId="59F799AF" w:rsidR="001821C2" w:rsidRDefault="001821C2" w:rsidP="001821C2">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Minima</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Maxima</w:t>
                  </w:r>
                  <w:proofErr w:type="spellEnd"/>
                </w:p>
              </w:tc>
            </w:tr>
            <w:tr w:rsidR="001821C2" w14:paraId="4CD60F4C" w14:textId="77777777" w:rsidTr="008C36C8">
              <w:tc>
                <w:tcPr>
                  <w:tcW w:w="7879" w:type="dxa"/>
                </w:tcPr>
                <w:p w14:paraId="2CC2EB9F" w14:textId="77C90ADA" w:rsidR="001821C2" w:rsidRPr="00226B4D"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w:t>
                  </w:r>
                  <w:r w:rsidR="00923348">
                    <w:rPr>
                      <w:rFonts w:ascii="Times New Roman" w:hAnsi="Times New Roman" w:cs="Times New Roman"/>
                      <w:sz w:val="24"/>
                      <w:szCs w:val="24"/>
                    </w:rPr>
                    <w:t>28</w:t>
                  </w:r>
                  <w:r>
                    <w:rPr>
                      <w:rFonts w:ascii="Times New Roman" w:hAnsi="Times New Roman" w:cs="Times New Roman"/>
                      <w:sz w:val="24"/>
                      <w:szCs w:val="24"/>
                    </w:rPr>
                    <w:t xml:space="preserve">.c) sea evaluado y el resultado sea exitosos, y que la prueba culmine sin ningún inconveniente (Anexo </w:t>
                  </w:r>
                  <w:r w:rsidR="00923348">
                    <w:rPr>
                      <w:rFonts w:ascii="Times New Roman" w:hAnsi="Times New Roman" w:cs="Times New Roman"/>
                      <w:sz w:val="24"/>
                      <w:szCs w:val="24"/>
                    </w:rPr>
                    <w:t>28</w:t>
                  </w:r>
                  <w:r>
                    <w:rPr>
                      <w:rFonts w:ascii="Times New Roman" w:hAnsi="Times New Roman" w:cs="Times New Roman"/>
                      <w:sz w:val="24"/>
                      <w:szCs w:val="24"/>
                    </w:rPr>
                    <w:t>.d).</w:t>
                  </w:r>
                </w:p>
              </w:tc>
            </w:tr>
            <w:tr w:rsidR="001821C2" w14:paraId="1BFF07DB" w14:textId="77777777" w:rsidTr="008C36C8">
              <w:tc>
                <w:tcPr>
                  <w:tcW w:w="7879" w:type="dxa"/>
                  <w:shd w:val="clear" w:color="auto" w:fill="D9D9D9" w:themeFill="background1" w:themeFillShade="D9"/>
                </w:tcPr>
                <w:p w14:paraId="4B15BCF6" w14:textId="77777777" w:rsidR="001821C2"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1821C2" w14:paraId="3904D7B5" w14:textId="77777777" w:rsidTr="008C36C8">
              <w:tc>
                <w:tcPr>
                  <w:tcW w:w="7879" w:type="dxa"/>
                </w:tcPr>
                <w:p w14:paraId="21DD11E9" w14:textId="77777777" w:rsidR="001821C2" w:rsidRPr="00226B4D"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1821C2" w14:paraId="29E468D9" w14:textId="77777777" w:rsidTr="008C36C8">
              <w:tc>
                <w:tcPr>
                  <w:tcW w:w="7879" w:type="dxa"/>
                </w:tcPr>
                <w:p w14:paraId="09D42036" w14:textId="470F22D3" w:rsidR="001821C2" w:rsidRDefault="001821C2" w:rsidP="001821C2">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Minima</w:t>
                  </w:r>
                  <w:proofErr w:type="spellEnd"/>
                  <w:r>
                    <w:rPr>
                      <w:rFonts w:ascii="Times New Roman" w:hAnsi="Times New Roman" w:cs="Times New Roman"/>
                      <w:bCs/>
                      <w:sz w:val="24"/>
                      <w:szCs w:val="24"/>
                    </w:rPr>
                    <w:t xml:space="preserve"> -  Edad </w:t>
                  </w:r>
                  <w:proofErr w:type="spellStart"/>
                  <w:r>
                    <w:rPr>
                      <w:rFonts w:ascii="Times New Roman" w:hAnsi="Times New Roman" w:cs="Times New Roman"/>
                      <w:bCs/>
                      <w:sz w:val="24"/>
                      <w:szCs w:val="24"/>
                    </w:rPr>
                    <w:t>Maxima</w:t>
                  </w:r>
                  <w:proofErr w:type="spellEnd"/>
                </w:p>
              </w:tc>
            </w:tr>
            <w:tr w:rsidR="001821C2" w14:paraId="4FE4F1FF" w14:textId="77777777" w:rsidTr="008C36C8">
              <w:tc>
                <w:tcPr>
                  <w:tcW w:w="7879" w:type="dxa"/>
                </w:tcPr>
                <w:p w14:paraId="3A970D45" w14:textId="6034052E" w:rsidR="001821C2" w:rsidRPr="00226B4D" w:rsidRDefault="001821C2" w:rsidP="001821C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28</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28</w:t>
                  </w:r>
                  <w:r>
                    <w:rPr>
                      <w:rFonts w:ascii="Times New Roman" w:hAnsi="Times New Roman" w:cs="Times New Roman"/>
                      <w:sz w:val="24"/>
                      <w:szCs w:val="24"/>
                    </w:rPr>
                    <w:t>.f).</w:t>
                  </w:r>
                </w:p>
              </w:tc>
            </w:tr>
          </w:tbl>
          <w:p w14:paraId="02F43EDE" w14:textId="1D24ACFD" w:rsidR="001821C2" w:rsidRDefault="001821C2" w:rsidP="001821C2">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1821C2" w14:paraId="6C7AA669" w14:textId="77777777" w:rsidTr="001821C2">
        <w:tc>
          <w:tcPr>
            <w:tcW w:w="2640" w:type="dxa"/>
          </w:tcPr>
          <w:p w14:paraId="303CA48A" w14:textId="4ACCE308" w:rsidR="001821C2" w:rsidRPr="00D574E0"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2180FD1B" w14:textId="5EE31AAE" w:rsidR="001821C2" w:rsidRDefault="001821C2" w:rsidP="001821C2">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1821C2" w14:paraId="15C597D5" w14:textId="77777777" w:rsidTr="001821C2">
        <w:tc>
          <w:tcPr>
            <w:tcW w:w="2640" w:type="dxa"/>
          </w:tcPr>
          <w:p w14:paraId="384EED6D" w14:textId="5282E922" w:rsidR="001821C2" w:rsidRPr="00D574E0" w:rsidRDefault="001821C2" w:rsidP="001821C2">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46F73C00" w14:textId="5F788E4D" w:rsidR="001821C2" w:rsidRDefault="001821C2" w:rsidP="001821C2">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A563203" w14:textId="1FA0D64A" w:rsidR="001821C2" w:rsidRDefault="001821C2" w:rsidP="001821C2">
      <w:pPr>
        <w:spacing w:after="0"/>
      </w:pPr>
    </w:p>
    <w:p w14:paraId="3D2C4C59" w14:textId="77777777" w:rsidR="007A1F8F" w:rsidRDefault="001821C2" w:rsidP="007A1F8F">
      <w:pPr>
        <w:pStyle w:val="Cuadros"/>
      </w:pPr>
      <w:r>
        <w:br w:type="page"/>
      </w:r>
    </w:p>
    <w:p w14:paraId="4592118E" w14:textId="77777777" w:rsidR="007A1F8F" w:rsidRDefault="007A1F8F" w:rsidP="007A1F8F">
      <w:pPr>
        <w:pStyle w:val="Parrafo"/>
      </w:pPr>
    </w:p>
    <w:p w14:paraId="2C0982AC" w14:textId="21926F75" w:rsidR="007A1F8F" w:rsidRPr="002047B7" w:rsidRDefault="007A1F8F" w:rsidP="007A1F8F">
      <w:pPr>
        <w:pStyle w:val="Cuadros"/>
        <w:rPr>
          <w:rStyle w:val="TITULO12Car"/>
        </w:rPr>
      </w:pPr>
      <w:r w:rsidRPr="002047B7">
        <w:t>C</w:t>
      </w:r>
      <w:r>
        <w:t>uadro Nº</w:t>
      </w:r>
      <w:r w:rsidR="00923348">
        <w:t>29</w:t>
      </w:r>
      <w:r w:rsidRPr="002047B7">
        <w:t xml:space="preserve"> Modulo E</w:t>
      </w:r>
      <w:r>
        <w:t>ventos</w:t>
      </w:r>
      <w:r w:rsidRPr="002047B7">
        <w:t>, S</w:t>
      </w:r>
      <w:r>
        <w:t xml:space="preserve">ub – modulo: Consultar </w:t>
      </w:r>
      <w:proofErr w:type="spellStart"/>
      <w:r>
        <w:t>Subs</w:t>
      </w:r>
      <w:proofErr w:type="spellEnd"/>
    </w:p>
    <w:tbl>
      <w:tblPr>
        <w:tblStyle w:val="Tablaconcuadrcula"/>
        <w:tblW w:w="0" w:type="auto"/>
        <w:tblInd w:w="322" w:type="dxa"/>
        <w:tblLook w:val="04A0" w:firstRow="1" w:lastRow="0" w:firstColumn="1" w:lastColumn="0" w:noHBand="0" w:noVBand="1"/>
      </w:tblPr>
      <w:tblGrid>
        <w:gridCol w:w="2640"/>
        <w:gridCol w:w="7801"/>
      </w:tblGrid>
      <w:tr w:rsidR="007A1F8F" w14:paraId="50760F90" w14:textId="77777777" w:rsidTr="008C36C8">
        <w:tc>
          <w:tcPr>
            <w:tcW w:w="2640" w:type="dxa"/>
          </w:tcPr>
          <w:p w14:paraId="03E6BB88" w14:textId="3D4AD7A8"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64BF6C6F" w14:textId="77777777" w:rsidR="007A1F8F" w:rsidRDefault="007A1F8F" w:rsidP="007A1F8F"/>
          <w:tbl>
            <w:tblPr>
              <w:tblStyle w:val="Tablaconcuadrcula"/>
              <w:tblW w:w="0" w:type="auto"/>
              <w:tblLook w:val="04A0" w:firstRow="1" w:lastRow="0" w:firstColumn="1" w:lastColumn="0" w:noHBand="0" w:noVBand="1"/>
            </w:tblPr>
            <w:tblGrid>
              <w:gridCol w:w="7575"/>
            </w:tblGrid>
            <w:tr w:rsidR="007A1F8F" w14:paraId="597A8F6D" w14:textId="77777777" w:rsidTr="008C36C8">
              <w:tc>
                <w:tcPr>
                  <w:tcW w:w="7879" w:type="dxa"/>
                  <w:shd w:val="clear" w:color="auto" w:fill="D9D9D9" w:themeFill="background1" w:themeFillShade="D9"/>
                </w:tcPr>
                <w:p w14:paraId="1EAFCDE5" w14:textId="77777777"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A1F8F" w14:paraId="6D5687FE" w14:textId="77777777" w:rsidTr="008C36C8">
              <w:tc>
                <w:tcPr>
                  <w:tcW w:w="7879" w:type="dxa"/>
                </w:tcPr>
                <w:p w14:paraId="4DDD1C24" w14:textId="77777777" w:rsidR="007A1F8F" w:rsidRPr="00D574E0"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68D7F39" w14:textId="77777777" w:rsidR="007A1F8F" w:rsidRPr="00D574E0"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7A1F8F" w14:paraId="03F1D125" w14:textId="77777777" w:rsidTr="008C36C8">
              <w:tc>
                <w:tcPr>
                  <w:tcW w:w="7879" w:type="dxa"/>
                  <w:shd w:val="clear" w:color="auto" w:fill="D9D9D9" w:themeFill="background1" w:themeFillShade="D9"/>
                </w:tcPr>
                <w:p w14:paraId="2BAC16C2" w14:textId="77777777"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A1F8F" w14:paraId="33C75836" w14:textId="77777777" w:rsidTr="008C36C8">
              <w:tc>
                <w:tcPr>
                  <w:tcW w:w="7879" w:type="dxa"/>
                </w:tcPr>
                <w:p w14:paraId="6EF1228C" w14:textId="3E6994FC" w:rsidR="007A1F8F" w:rsidRPr="00450745"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general de los </w:t>
                  </w:r>
                  <w:proofErr w:type="spellStart"/>
                  <w:r>
                    <w:rPr>
                      <w:rFonts w:ascii="Times New Roman" w:hAnsi="Times New Roman" w:cs="Times New Roman"/>
                      <w:sz w:val="24"/>
                      <w:szCs w:val="24"/>
                    </w:rPr>
                    <w:t>subs</w:t>
                  </w:r>
                  <w:proofErr w:type="spellEnd"/>
                  <w:r>
                    <w:rPr>
                      <w:rFonts w:ascii="Times New Roman" w:hAnsi="Times New Roman" w:cs="Times New Roman"/>
                      <w:sz w:val="24"/>
                      <w:szCs w:val="24"/>
                    </w:rPr>
                    <w:t xml:space="preserve"> registrados.</w:t>
                  </w:r>
                </w:p>
              </w:tc>
            </w:tr>
            <w:tr w:rsidR="007A1F8F" w14:paraId="05A365B8" w14:textId="77777777" w:rsidTr="008C36C8">
              <w:tc>
                <w:tcPr>
                  <w:tcW w:w="7879" w:type="dxa"/>
                </w:tcPr>
                <w:p w14:paraId="018FD322" w14:textId="77777777" w:rsidR="007A1F8F" w:rsidRPr="002E4F09"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Ninguno</w:t>
                  </w:r>
                </w:p>
              </w:tc>
            </w:tr>
            <w:tr w:rsidR="007A1F8F" w14:paraId="5CF9E1F5" w14:textId="77777777" w:rsidTr="008C36C8">
              <w:tc>
                <w:tcPr>
                  <w:tcW w:w="7879" w:type="dxa"/>
                </w:tcPr>
                <w:p w14:paraId="6881F752" w14:textId="1A5CC979" w:rsidR="007A1F8F" w:rsidRPr="008F40E8"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923348">
                    <w:rPr>
                      <w:rFonts w:ascii="Times New Roman" w:hAnsi="Times New Roman" w:cs="Times New Roman"/>
                      <w:sz w:val="24"/>
                      <w:szCs w:val="24"/>
                    </w:rPr>
                    <w:t>29</w:t>
                  </w:r>
                  <w:r>
                    <w:rPr>
                      <w:rFonts w:ascii="Times New Roman" w:hAnsi="Times New Roman" w:cs="Times New Roman"/>
                      <w:sz w:val="24"/>
                      <w:szCs w:val="24"/>
                    </w:rPr>
                    <w:t xml:space="preserve">.a)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29</w:t>
                  </w:r>
                  <w:r>
                    <w:rPr>
                      <w:rFonts w:ascii="Times New Roman" w:hAnsi="Times New Roman" w:cs="Times New Roman"/>
                      <w:sz w:val="24"/>
                      <w:szCs w:val="24"/>
                    </w:rPr>
                    <w:t>.b).</w:t>
                  </w:r>
                </w:p>
              </w:tc>
            </w:tr>
            <w:tr w:rsidR="007A1F8F" w14:paraId="32DA1DC3" w14:textId="77777777" w:rsidTr="008C36C8">
              <w:tc>
                <w:tcPr>
                  <w:tcW w:w="7879" w:type="dxa"/>
                  <w:shd w:val="clear" w:color="auto" w:fill="D9D9D9" w:themeFill="background1" w:themeFillShade="D9"/>
                </w:tcPr>
                <w:p w14:paraId="795E546F" w14:textId="77777777" w:rsidR="007A1F8F"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A1F8F" w14:paraId="4D1ED267" w14:textId="77777777" w:rsidTr="008C36C8">
              <w:tc>
                <w:tcPr>
                  <w:tcW w:w="7879" w:type="dxa"/>
                </w:tcPr>
                <w:p w14:paraId="74B489FE" w14:textId="4A909C14" w:rsidR="007A1F8F" w:rsidRPr="00450745"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la consulta individual de un </w:t>
                  </w:r>
                  <w:proofErr w:type="spellStart"/>
                  <w:r>
                    <w:rPr>
                      <w:rFonts w:ascii="Times New Roman" w:hAnsi="Times New Roman" w:cs="Times New Roman"/>
                      <w:sz w:val="24"/>
                      <w:szCs w:val="24"/>
                    </w:rPr>
                    <w:t>Subs</w:t>
                  </w:r>
                  <w:proofErr w:type="spellEnd"/>
                  <w:proofErr w:type="gramStart"/>
                  <w:r>
                    <w:rPr>
                      <w:rFonts w:ascii="Times New Roman" w:hAnsi="Times New Roman" w:cs="Times New Roman"/>
                      <w:sz w:val="24"/>
                      <w:szCs w:val="24"/>
                    </w:rPr>
                    <w:t>..</w:t>
                  </w:r>
                  <w:proofErr w:type="gramEnd"/>
                </w:p>
              </w:tc>
            </w:tr>
            <w:tr w:rsidR="007A1F8F" w14:paraId="256A05E4" w14:textId="77777777" w:rsidTr="008C36C8">
              <w:tc>
                <w:tcPr>
                  <w:tcW w:w="7879" w:type="dxa"/>
                </w:tcPr>
                <w:p w14:paraId="327AA072" w14:textId="1FF4111A" w:rsidR="007A1F8F" w:rsidRDefault="007A1F8F" w:rsidP="007A1F8F">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sub.</w:t>
                  </w:r>
                </w:p>
              </w:tc>
            </w:tr>
            <w:tr w:rsidR="007A1F8F" w14:paraId="517ACF93" w14:textId="77777777" w:rsidTr="008C36C8">
              <w:tc>
                <w:tcPr>
                  <w:tcW w:w="7879" w:type="dxa"/>
                </w:tcPr>
                <w:p w14:paraId="6F70B273" w14:textId="5C9E83F8"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923348">
                    <w:rPr>
                      <w:rFonts w:ascii="Times New Roman" w:hAnsi="Times New Roman" w:cs="Times New Roman"/>
                      <w:sz w:val="24"/>
                      <w:szCs w:val="24"/>
                    </w:rPr>
                    <w:t>29</w:t>
                  </w:r>
                  <w:r>
                    <w:rPr>
                      <w:rFonts w:ascii="Times New Roman" w:hAnsi="Times New Roman" w:cs="Times New Roman"/>
                      <w:sz w:val="24"/>
                      <w:szCs w:val="24"/>
                    </w:rPr>
                    <w:t xml:space="preserve">.c)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29</w:t>
                  </w:r>
                  <w:r>
                    <w:rPr>
                      <w:rFonts w:ascii="Times New Roman" w:hAnsi="Times New Roman" w:cs="Times New Roman"/>
                      <w:sz w:val="24"/>
                      <w:szCs w:val="24"/>
                    </w:rPr>
                    <w:t>.d).</w:t>
                  </w:r>
                </w:p>
              </w:tc>
            </w:tr>
            <w:tr w:rsidR="007A1F8F" w14:paraId="3C24C0A4" w14:textId="77777777" w:rsidTr="008C36C8">
              <w:tc>
                <w:tcPr>
                  <w:tcW w:w="7879" w:type="dxa"/>
                  <w:shd w:val="clear" w:color="auto" w:fill="D9D9D9" w:themeFill="background1" w:themeFillShade="D9"/>
                </w:tcPr>
                <w:p w14:paraId="6F7A2685" w14:textId="77777777" w:rsidR="007A1F8F"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A1F8F" w14:paraId="1F3C4208" w14:textId="77777777" w:rsidTr="008C36C8">
              <w:tc>
                <w:tcPr>
                  <w:tcW w:w="7879" w:type="dxa"/>
                </w:tcPr>
                <w:p w14:paraId="68FF2506" w14:textId="6EA70B39"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individual de un Sub con datos no registrados.</w:t>
                  </w:r>
                </w:p>
              </w:tc>
            </w:tr>
            <w:tr w:rsidR="007A1F8F" w14:paraId="40729FFB" w14:textId="77777777" w:rsidTr="008C36C8">
              <w:tc>
                <w:tcPr>
                  <w:tcW w:w="7879" w:type="dxa"/>
                </w:tcPr>
                <w:p w14:paraId="65BDE121" w14:textId="755799C6" w:rsidR="007A1F8F" w:rsidRDefault="007A1F8F" w:rsidP="007A1F8F">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sub.</w:t>
                  </w:r>
                </w:p>
              </w:tc>
            </w:tr>
            <w:tr w:rsidR="007A1F8F" w14:paraId="53F04F8A" w14:textId="77777777" w:rsidTr="008C36C8">
              <w:tc>
                <w:tcPr>
                  <w:tcW w:w="7879" w:type="dxa"/>
                </w:tcPr>
                <w:p w14:paraId="087036BB" w14:textId="40209AC0"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(Anexo </w:t>
                  </w:r>
                  <w:r w:rsidR="00923348">
                    <w:rPr>
                      <w:rFonts w:ascii="Times New Roman" w:hAnsi="Times New Roman" w:cs="Times New Roman"/>
                      <w:sz w:val="24"/>
                      <w:szCs w:val="24"/>
                    </w:rPr>
                    <w:t>29</w:t>
                  </w:r>
                  <w:r>
                    <w:rPr>
                      <w:rFonts w:ascii="Times New Roman" w:hAnsi="Times New Roman" w:cs="Times New Roman"/>
                      <w:sz w:val="24"/>
                      <w:szCs w:val="24"/>
                    </w:rPr>
                    <w:t>.e),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29</w:t>
                  </w:r>
                  <w:r>
                    <w:rPr>
                      <w:rFonts w:ascii="Times New Roman" w:hAnsi="Times New Roman" w:cs="Times New Roman"/>
                      <w:sz w:val="24"/>
                      <w:szCs w:val="24"/>
                    </w:rPr>
                    <w:t>.f).</w:t>
                  </w:r>
                </w:p>
              </w:tc>
            </w:tr>
            <w:tr w:rsidR="007A1F8F" w14:paraId="378744CC" w14:textId="77777777" w:rsidTr="008C36C8">
              <w:tc>
                <w:tcPr>
                  <w:tcW w:w="7879" w:type="dxa"/>
                  <w:shd w:val="clear" w:color="auto" w:fill="D9D9D9" w:themeFill="background1" w:themeFillShade="D9"/>
                </w:tcPr>
                <w:p w14:paraId="45285665" w14:textId="77777777" w:rsidR="007A1F8F"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7A1F8F" w14:paraId="1C5E94AE" w14:textId="77777777" w:rsidTr="008C36C8">
              <w:tc>
                <w:tcPr>
                  <w:tcW w:w="7879" w:type="dxa"/>
                </w:tcPr>
                <w:p w14:paraId="5B67135C" w14:textId="75D45F3B" w:rsidR="007A1F8F" w:rsidRPr="001F31A5" w:rsidRDefault="007A1F8F" w:rsidP="007A1F8F">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individual de un Sub con datos no válidos.</w:t>
                  </w:r>
                </w:p>
              </w:tc>
            </w:tr>
            <w:tr w:rsidR="007A1F8F" w14:paraId="3F5B1148" w14:textId="77777777" w:rsidTr="008C36C8">
              <w:tc>
                <w:tcPr>
                  <w:tcW w:w="7879" w:type="dxa"/>
                </w:tcPr>
                <w:p w14:paraId="737A8C08" w14:textId="453D8E2A" w:rsidR="007A1F8F" w:rsidRPr="001F31A5" w:rsidRDefault="007A1F8F" w:rsidP="007A1F8F">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Id del sub</w:t>
                  </w:r>
                  <w:proofErr w:type="gramStart"/>
                  <w:r>
                    <w:rPr>
                      <w:rFonts w:ascii="Times New Roman" w:hAnsi="Times New Roman" w:cs="Times New Roman"/>
                      <w:bCs/>
                      <w:sz w:val="24"/>
                      <w:szCs w:val="24"/>
                    </w:rPr>
                    <w:t>..</w:t>
                  </w:r>
                  <w:proofErr w:type="gramEnd"/>
                </w:p>
              </w:tc>
            </w:tr>
            <w:tr w:rsidR="007A1F8F" w14:paraId="1E5914B1" w14:textId="77777777" w:rsidTr="008C36C8">
              <w:tc>
                <w:tcPr>
                  <w:tcW w:w="7879" w:type="dxa"/>
                </w:tcPr>
                <w:p w14:paraId="23B2D318" w14:textId="097271A3" w:rsidR="007A1F8F" w:rsidRPr="00B405D1" w:rsidRDefault="007A1F8F" w:rsidP="007A1F8F">
                  <w:pPr>
                    <w:ind w:right="40"/>
                    <w:rPr>
                      <w:rFonts w:ascii="Times New Roman" w:hAnsi="Times New Roman" w:cs="Times New Roman"/>
                      <w:bCs/>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(Anexo </w:t>
                  </w:r>
                  <w:r w:rsidR="00923348">
                    <w:rPr>
                      <w:rFonts w:ascii="Times New Roman" w:hAnsi="Times New Roman" w:cs="Times New Roman"/>
                      <w:sz w:val="24"/>
                      <w:szCs w:val="24"/>
                    </w:rPr>
                    <w:t>29</w:t>
                  </w:r>
                  <w:r w:rsidR="00F83819">
                    <w:rPr>
                      <w:rFonts w:ascii="Times New Roman" w:hAnsi="Times New Roman" w:cs="Times New Roman"/>
                      <w:sz w:val="24"/>
                      <w:szCs w:val="24"/>
                    </w:rPr>
                    <w:t>.</w:t>
                  </w:r>
                  <w:r>
                    <w:rPr>
                      <w:rFonts w:ascii="Times New Roman" w:hAnsi="Times New Roman" w:cs="Times New Roman"/>
                      <w:sz w:val="24"/>
                      <w:szCs w:val="24"/>
                    </w:rPr>
                    <w:t>g),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29</w:t>
                  </w:r>
                  <w:r>
                    <w:rPr>
                      <w:rFonts w:ascii="Times New Roman" w:hAnsi="Times New Roman" w:cs="Times New Roman"/>
                      <w:sz w:val="24"/>
                      <w:szCs w:val="24"/>
                    </w:rPr>
                    <w:t>.h).</w:t>
                  </w:r>
                </w:p>
              </w:tc>
            </w:tr>
          </w:tbl>
          <w:p w14:paraId="26777952" w14:textId="5A7B7D07"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A1F8F" w14:paraId="755A9635" w14:textId="77777777" w:rsidTr="008C36C8">
        <w:tc>
          <w:tcPr>
            <w:tcW w:w="2640" w:type="dxa"/>
          </w:tcPr>
          <w:p w14:paraId="5C3FD9CF" w14:textId="785F1636"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1893B384" w14:textId="30D8A5A0"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A1F8F" w14:paraId="663A2D05" w14:textId="77777777" w:rsidTr="008C36C8">
        <w:tc>
          <w:tcPr>
            <w:tcW w:w="2640" w:type="dxa"/>
          </w:tcPr>
          <w:p w14:paraId="2F41657E" w14:textId="523732C9"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7ADF5E86" w14:textId="77F0E28A"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03707A30" w14:textId="77777777" w:rsidR="00BF5DE2" w:rsidRDefault="007A1F8F" w:rsidP="00BF5DE2">
      <w:pPr>
        <w:pStyle w:val="Parrafo"/>
      </w:pPr>
      <w:r>
        <w:br w:type="page"/>
      </w:r>
    </w:p>
    <w:p w14:paraId="280567CB" w14:textId="77777777" w:rsidR="00BF5DE2" w:rsidRDefault="00BF5DE2" w:rsidP="00BF5DE2">
      <w:pPr>
        <w:pStyle w:val="Parrafo"/>
      </w:pPr>
    </w:p>
    <w:p w14:paraId="2B096F34" w14:textId="65C20C2E" w:rsidR="007A1F8F" w:rsidRPr="002047B7" w:rsidRDefault="007A1F8F" w:rsidP="007A1F8F">
      <w:pPr>
        <w:pStyle w:val="Cuadros"/>
        <w:rPr>
          <w:rStyle w:val="TITULO12Car"/>
        </w:rPr>
      </w:pPr>
      <w:r w:rsidRPr="002047B7">
        <w:t>C</w:t>
      </w:r>
      <w:r>
        <w:t>uadro Nº</w:t>
      </w:r>
      <w:r w:rsidR="00923348">
        <w:t>30</w:t>
      </w:r>
      <w:r w:rsidRPr="002047B7">
        <w:t xml:space="preserve"> Modulo E</w:t>
      </w:r>
      <w:r>
        <w:t>ventos</w:t>
      </w:r>
      <w:r w:rsidRPr="002047B7">
        <w:t>, S</w:t>
      </w:r>
      <w:r>
        <w:t xml:space="preserve">ub – modulo: Modificar </w:t>
      </w:r>
      <w:proofErr w:type="spellStart"/>
      <w:r>
        <w:t>Subs</w:t>
      </w:r>
      <w:proofErr w:type="spellEnd"/>
    </w:p>
    <w:tbl>
      <w:tblPr>
        <w:tblStyle w:val="Tablaconcuadrcula"/>
        <w:tblW w:w="0" w:type="auto"/>
        <w:tblInd w:w="322" w:type="dxa"/>
        <w:tblLook w:val="04A0" w:firstRow="1" w:lastRow="0" w:firstColumn="1" w:lastColumn="0" w:noHBand="0" w:noVBand="1"/>
      </w:tblPr>
      <w:tblGrid>
        <w:gridCol w:w="2640"/>
        <w:gridCol w:w="7801"/>
      </w:tblGrid>
      <w:tr w:rsidR="007A1F8F" w14:paraId="04DF7AFF" w14:textId="77777777" w:rsidTr="008C36C8">
        <w:tc>
          <w:tcPr>
            <w:tcW w:w="2640" w:type="dxa"/>
          </w:tcPr>
          <w:p w14:paraId="23FBF017" w14:textId="64254988"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06D922C0" w14:textId="77777777" w:rsidR="007A1F8F" w:rsidRDefault="007A1F8F" w:rsidP="007A1F8F"/>
          <w:tbl>
            <w:tblPr>
              <w:tblStyle w:val="Tablaconcuadrcula"/>
              <w:tblW w:w="0" w:type="auto"/>
              <w:tblLook w:val="04A0" w:firstRow="1" w:lastRow="0" w:firstColumn="1" w:lastColumn="0" w:noHBand="0" w:noVBand="1"/>
            </w:tblPr>
            <w:tblGrid>
              <w:gridCol w:w="7575"/>
            </w:tblGrid>
            <w:tr w:rsidR="007A1F8F" w14:paraId="2B2E46B6" w14:textId="77777777" w:rsidTr="008C36C8">
              <w:tc>
                <w:tcPr>
                  <w:tcW w:w="7879" w:type="dxa"/>
                  <w:shd w:val="clear" w:color="auto" w:fill="D9D9D9" w:themeFill="background1" w:themeFillShade="D9"/>
                </w:tcPr>
                <w:p w14:paraId="5316C271" w14:textId="77777777"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A1F8F" w14:paraId="4C76A465" w14:textId="77777777" w:rsidTr="008C36C8">
              <w:tc>
                <w:tcPr>
                  <w:tcW w:w="7879" w:type="dxa"/>
                </w:tcPr>
                <w:p w14:paraId="295B8FE8" w14:textId="77777777" w:rsidR="007A1F8F" w:rsidRPr="00D574E0"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8AC7E50" w14:textId="77777777" w:rsidR="007A1F8F" w:rsidRPr="00D574E0"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7A1F8F" w14:paraId="17A6A650" w14:textId="77777777" w:rsidTr="008C36C8">
              <w:tc>
                <w:tcPr>
                  <w:tcW w:w="7879" w:type="dxa"/>
                  <w:shd w:val="clear" w:color="auto" w:fill="D9D9D9" w:themeFill="background1" w:themeFillShade="D9"/>
                </w:tcPr>
                <w:p w14:paraId="7E8D8EA7" w14:textId="77777777"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A1F8F" w14:paraId="15825910" w14:textId="77777777" w:rsidTr="008C36C8">
              <w:tc>
                <w:tcPr>
                  <w:tcW w:w="7879" w:type="dxa"/>
                </w:tcPr>
                <w:p w14:paraId="6F471876" w14:textId="27865095" w:rsidR="007A1F8F" w:rsidRPr="00450745"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un arreglo de datos con los datos de un sub ya registrado, y verificar si la modificación de los otros datos es correcta y validada.</w:t>
                  </w:r>
                </w:p>
              </w:tc>
            </w:tr>
            <w:tr w:rsidR="007A1F8F" w14:paraId="324E6A74" w14:textId="77777777" w:rsidTr="008C36C8">
              <w:tc>
                <w:tcPr>
                  <w:tcW w:w="7879" w:type="dxa"/>
                </w:tcPr>
                <w:p w14:paraId="449F6765" w14:textId="1CB8B78F" w:rsidR="007A1F8F" w:rsidRPr="002047B7"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bCs/>
                      <w:sz w:val="24"/>
                      <w:szCs w:val="24"/>
                    </w:rPr>
                    <w:t>Id de un sub - Nombre de la categoría – Peso minino -  Peso máximo</w:t>
                  </w:r>
                </w:p>
              </w:tc>
            </w:tr>
            <w:tr w:rsidR="007A1F8F" w14:paraId="6B056063" w14:textId="77777777" w:rsidTr="008C36C8">
              <w:tc>
                <w:tcPr>
                  <w:tcW w:w="7879" w:type="dxa"/>
                </w:tcPr>
                <w:p w14:paraId="0556B90A" w14:textId="7FE3D4E9" w:rsidR="007A1F8F" w:rsidRPr="008F40E8"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923348">
                    <w:rPr>
                      <w:rFonts w:ascii="Times New Roman" w:hAnsi="Times New Roman" w:cs="Times New Roman"/>
                      <w:sz w:val="24"/>
                      <w:szCs w:val="24"/>
                    </w:rPr>
                    <w:t>30</w:t>
                  </w:r>
                  <w:r>
                    <w:rPr>
                      <w:rFonts w:ascii="Times New Roman" w:hAnsi="Times New Roman" w:cs="Times New Roman"/>
                      <w:sz w:val="24"/>
                      <w:szCs w:val="24"/>
                    </w:rPr>
                    <w:t>.a)</w:t>
                  </w:r>
                </w:p>
              </w:tc>
            </w:tr>
            <w:tr w:rsidR="007A1F8F" w14:paraId="357F5C32" w14:textId="77777777" w:rsidTr="008C36C8">
              <w:tc>
                <w:tcPr>
                  <w:tcW w:w="7879" w:type="dxa"/>
                  <w:shd w:val="clear" w:color="auto" w:fill="D9D9D9" w:themeFill="background1" w:themeFillShade="D9"/>
                </w:tcPr>
                <w:p w14:paraId="484FB92A" w14:textId="77777777" w:rsidR="007A1F8F"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A1F8F" w14:paraId="21B15472" w14:textId="77777777" w:rsidTr="008C36C8">
              <w:tc>
                <w:tcPr>
                  <w:tcW w:w="7879" w:type="dxa"/>
                </w:tcPr>
                <w:p w14:paraId="7200BF21" w14:textId="77777777" w:rsidR="007A1F8F" w:rsidRPr="00450745"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realizar un arreglos de datos con la id de una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no  registrada.</w:t>
                  </w:r>
                </w:p>
              </w:tc>
            </w:tr>
            <w:tr w:rsidR="007A1F8F" w14:paraId="6BC75A4F" w14:textId="77777777" w:rsidTr="008C36C8">
              <w:tc>
                <w:tcPr>
                  <w:tcW w:w="7879" w:type="dxa"/>
                </w:tcPr>
                <w:p w14:paraId="2B014BD8" w14:textId="77777777" w:rsidR="007A1F8F" w:rsidRPr="001514F8"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w:t>
                  </w:r>
                  <w:r>
                    <w:rPr>
                      <w:rFonts w:ascii="Times New Roman" w:hAnsi="Times New Roman" w:cs="Times New Roman"/>
                      <w:bCs/>
                      <w:sz w:val="24"/>
                      <w:szCs w:val="24"/>
                    </w:rPr>
                    <w:t xml:space="preserve">Id de la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Nombre de la categoría – Peso minino -  Peso máximo</w:t>
                  </w:r>
                </w:p>
              </w:tc>
            </w:tr>
            <w:tr w:rsidR="007A1F8F" w14:paraId="1305794B" w14:textId="77777777" w:rsidTr="008C36C8">
              <w:tc>
                <w:tcPr>
                  <w:tcW w:w="7879" w:type="dxa"/>
                </w:tcPr>
                <w:p w14:paraId="59E0756B" w14:textId="627D2394"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30</w:t>
                  </w:r>
                  <w:r>
                    <w:rPr>
                      <w:rFonts w:ascii="Times New Roman" w:hAnsi="Times New Roman" w:cs="Times New Roman"/>
                      <w:sz w:val="24"/>
                      <w:szCs w:val="24"/>
                    </w:rPr>
                    <w:t>.b)</w:t>
                  </w:r>
                </w:p>
              </w:tc>
            </w:tr>
            <w:tr w:rsidR="007A1F8F" w14:paraId="41AE5549" w14:textId="77777777" w:rsidTr="008C36C8">
              <w:tc>
                <w:tcPr>
                  <w:tcW w:w="7879" w:type="dxa"/>
                  <w:shd w:val="clear" w:color="auto" w:fill="D9D9D9" w:themeFill="background1" w:themeFillShade="D9"/>
                </w:tcPr>
                <w:p w14:paraId="540AE98B" w14:textId="77777777" w:rsidR="007A1F8F"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A1F8F" w14:paraId="298B3A8E" w14:textId="77777777" w:rsidTr="008C36C8">
              <w:tc>
                <w:tcPr>
                  <w:tcW w:w="7879" w:type="dxa"/>
                </w:tcPr>
                <w:p w14:paraId="580A988D" w14:textId="77777777"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 arreglo de datos con la id de una categoría, con los datos a modificar no válidos.</w:t>
                  </w:r>
                </w:p>
              </w:tc>
            </w:tr>
            <w:tr w:rsidR="007A1F8F" w14:paraId="3543D181" w14:textId="77777777" w:rsidTr="008C36C8">
              <w:tc>
                <w:tcPr>
                  <w:tcW w:w="7879" w:type="dxa"/>
                </w:tcPr>
                <w:p w14:paraId="5D52318D" w14:textId="77777777" w:rsidR="007A1F8F" w:rsidRDefault="007A1F8F" w:rsidP="007A1F8F">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Id de la categoría - Nombre de la categoría – Peso minino -  Peso máximo</w:t>
                  </w:r>
                </w:p>
              </w:tc>
            </w:tr>
            <w:tr w:rsidR="007A1F8F" w14:paraId="0D588FAA" w14:textId="77777777" w:rsidTr="008C36C8">
              <w:tc>
                <w:tcPr>
                  <w:tcW w:w="7879" w:type="dxa"/>
                </w:tcPr>
                <w:p w14:paraId="05C90F31" w14:textId="014F0BD5" w:rsidR="007A1F8F" w:rsidRPr="00226B4D" w:rsidRDefault="007A1F8F" w:rsidP="007A1F8F">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30</w:t>
                  </w:r>
                  <w:r>
                    <w:rPr>
                      <w:rFonts w:ascii="Times New Roman" w:hAnsi="Times New Roman" w:cs="Times New Roman"/>
                      <w:sz w:val="24"/>
                      <w:szCs w:val="24"/>
                    </w:rPr>
                    <w:t>.c).</w:t>
                  </w:r>
                </w:p>
              </w:tc>
            </w:tr>
          </w:tbl>
          <w:p w14:paraId="2D327C83" w14:textId="198C1D77"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7A1F8F" w14:paraId="3486CF17" w14:textId="77777777" w:rsidTr="008C36C8">
        <w:tc>
          <w:tcPr>
            <w:tcW w:w="2640" w:type="dxa"/>
          </w:tcPr>
          <w:p w14:paraId="0C7E2E1B" w14:textId="213CDA08"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5FBB6E64" w14:textId="2CF3A308"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A1F8F" w14:paraId="78620858" w14:textId="77777777" w:rsidTr="008C36C8">
        <w:tc>
          <w:tcPr>
            <w:tcW w:w="2640" w:type="dxa"/>
          </w:tcPr>
          <w:p w14:paraId="32C37A40" w14:textId="49DF2864" w:rsidR="007A1F8F" w:rsidRPr="00D574E0" w:rsidRDefault="007A1F8F" w:rsidP="007A1F8F">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1035BB60" w14:textId="2DCC73A4" w:rsidR="007A1F8F" w:rsidRDefault="007A1F8F" w:rsidP="007A1F8F">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5D10106D" w14:textId="77777777" w:rsidR="00BF5DE2" w:rsidRDefault="00BF5DE2"/>
    <w:p w14:paraId="2A7C9690" w14:textId="77777777" w:rsidR="00BF5DE2" w:rsidRDefault="00BF5DE2">
      <w:r>
        <w:br w:type="page"/>
      </w:r>
    </w:p>
    <w:p w14:paraId="770F3771" w14:textId="77777777" w:rsidR="00BF5DE2" w:rsidRDefault="00BF5DE2" w:rsidP="00BF5DE2">
      <w:pPr>
        <w:spacing w:after="0"/>
      </w:pPr>
    </w:p>
    <w:p w14:paraId="03E11449" w14:textId="1DA8B837" w:rsidR="00BF5DE2" w:rsidRPr="002047B7" w:rsidRDefault="00BF5DE2" w:rsidP="00BF5DE2">
      <w:pPr>
        <w:pStyle w:val="Cuadros"/>
        <w:rPr>
          <w:rStyle w:val="TITULO12Car"/>
        </w:rPr>
      </w:pPr>
      <w:r w:rsidRPr="002047B7">
        <w:t>C</w:t>
      </w:r>
      <w:r>
        <w:t>uadro Nº</w:t>
      </w:r>
      <w:r w:rsidR="00923348">
        <w:t>31</w:t>
      </w:r>
      <w:r w:rsidRPr="002047B7">
        <w:t xml:space="preserve"> Modulo E</w:t>
      </w:r>
      <w:r>
        <w:t>ventos</w:t>
      </w:r>
      <w:r w:rsidRPr="002047B7">
        <w:t>, S</w:t>
      </w:r>
      <w:r>
        <w:t xml:space="preserve">ub – modulo: Eliminar </w:t>
      </w:r>
      <w:proofErr w:type="spellStart"/>
      <w:r>
        <w:t>Subs</w:t>
      </w:r>
      <w:proofErr w:type="spellEnd"/>
    </w:p>
    <w:tbl>
      <w:tblPr>
        <w:tblStyle w:val="Tablaconcuadrcula"/>
        <w:tblW w:w="0" w:type="auto"/>
        <w:tblInd w:w="322" w:type="dxa"/>
        <w:tblLook w:val="04A0" w:firstRow="1" w:lastRow="0" w:firstColumn="1" w:lastColumn="0" w:noHBand="0" w:noVBand="1"/>
      </w:tblPr>
      <w:tblGrid>
        <w:gridCol w:w="2640"/>
        <w:gridCol w:w="7801"/>
      </w:tblGrid>
      <w:tr w:rsidR="00BF5DE2" w14:paraId="5357059B" w14:textId="77777777" w:rsidTr="008C36C8">
        <w:tc>
          <w:tcPr>
            <w:tcW w:w="2640" w:type="dxa"/>
          </w:tcPr>
          <w:p w14:paraId="6CD3E36C" w14:textId="7A559FDE" w:rsidR="00BF5DE2" w:rsidRPr="00D574E0"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39E8539A" w14:textId="77777777" w:rsidR="00BF5DE2" w:rsidRDefault="00BF5DE2" w:rsidP="00BF5DE2"/>
          <w:tbl>
            <w:tblPr>
              <w:tblStyle w:val="Tablaconcuadrcula"/>
              <w:tblW w:w="0" w:type="auto"/>
              <w:tblLook w:val="04A0" w:firstRow="1" w:lastRow="0" w:firstColumn="1" w:lastColumn="0" w:noHBand="0" w:noVBand="1"/>
            </w:tblPr>
            <w:tblGrid>
              <w:gridCol w:w="7575"/>
            </w:tblGrid>
            <w:tr w:rsidR="00BF5DE2" w14:paraId="3383F24F" w14:textId="77777777" w:rsidTr="008C36C8">
              <w:tc>
                <w:tcPr>
                  <w:tcW w:w="7879" w:type="dxa"/>
                  <w:shd w:val="clear" w:color="auto" w:fill="D9D9D9" w:themeFill="background1" w:themeFillShade="D9"/>
                </w:tcPr>
                <w:p w14:paraId="20DC03A1" w14:textId="77777777" w:rsidR="00BF5DE2" w:rsidRPr="00D574E0"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BF5DE2" w14:paraId="681D7E4B" w14:textId="77777777" w:rsidTr="008C36C8">
              <w:tc>
                <w:tcPr>
                  <w:tcW w:w="7879" w:type="dxa"/>
                </w:tcPr>
                <w:p w14:paraId="67F38ABA" w14:textId="77777777" w:rsidR="00BF5DE2" w:rsidRPr="00D574E0"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051DED19" w14:textId="77777777" w:rsidR="00BF5DE2" w:rsidRPr="00D574E0"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BF5DE2" w14:paraId="11117C82" w14:textId="77777777" w:rsidTr="008C36C8">
              <w:tc>
                <w:tcPr>
                  <w:tcW w:w="7879" w:type="dxa"/>
                  <w:shd w:val="clear" w:color="auto" w:fill="D9D9D9" w:themeFill="background1" w:themeFillShade="D9"/>
                </w:tcPr>
                <w:p w14:paraId="4E82F583" w14:textId="77777777" w:rsidR="00BF5DE2" w:rsidRPr="00D574E0"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BF5DE2" w14:paraId="0FC4DF23" w14:textId="77777777" w:rsidTr="008C36C8">
              <w:tc>
                <w:tcPr>
                  <w:tcW w:w="7879" w:type="dxa"/>
                </w:tcPr>
                <w:p w14:paraId="66E23980" w14:textId="79EC62D5" w:rsidR="00BF5DE2" w:rsidRPr="00697F7B"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 xml:space="preserve">Se procede a eliminar un Sub previamente </w:t>
                  </w:r>
                  <w:proofErr w:type="spellStart"/>
                  <w:r>
                    <w:rPr>
                      <w:rFonts w:ascii="Times New Roman" w:hAnsi="Times New Roman" w:cs="Times New Roman"/>
                      <w:bCs/>
                      <w:sz w:val="24"/>
                      <w:szCs w:val="24"/>
                    </w:rPr>
                    <w:t>regisrtado</w:t>
                  </w:r>
                  <w:proofErr w:type="spellEnd"/>
                  <w:r>
                    <w:rPr>
                      <w:rFonts w:ascii="Times New Roman" w:hAnsi="Times New Roman" w:cs="Times New Roman"/>
                      <w:bCs/>
                      <w:sz w:val="24"/>
                      <w:szCs w:val="24"/>
                    </w:rPr>
                    <w:t>.</w:t>
                  </w:r>
                </w:p>
              </w:tc>
            </w:tr>
            <w:tr w:rsidR="00BF5DE2" w14:paraId="340BFDDF" w14:textId="77777777" w:rsidTr="008C36C8">
              <w:tc>
                <w:tcPr>
                  <w:tcW w:w="7879" w:type="dxa"/>
                </w:tcPr>
                <w:p w14:paraId="0EB0E9F4" w14:textId="10D04BD6" w:rsidR="00BF5DE2" w:rsidRPr="002E4F09"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Sub.</w:t>
                  </w:r>
                </w:p>
              </w:tc>
            </w:tr>
            <w:tr w:rsidR="00BF5DE2" w14:paraId="53DC4F24" w14:textId="77777777" w:rsidTr="008C36C8">
              <w:tc>
                <w:tcPr>
                  <w:tcW w:w="7879" w:type="dxa"/>
                </w:tcPr>
                <w:p w14:paraId="4B1731BF" w14:textId="3356CB0F" w:rsidR="00BF5DE2" w:rsidRPr="008F40E8"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la eliminación con éxito, y las pruebas sean satisfactorias. (Anexo </w:t>
                  </w:r>
                  <w:r w:rsidR="00923348">
                    <w:rPr>
                      <w:rFonts w:ascii="Times New Roman" w:hAnsi="Times New Roman" w:cs="Times New Roman"/>
                      <w:sz w:val="24"/>
                      <w:szCs w:val="24"/>
                    </w:rPr>
                    <w:t>31</w:t>
                  </w:r>
                  <w:r>
                    <w:rPr>
                      <w:rFonts w:ascii="Times New Roman" w:hAnsi="Times New Roman" w:cs="Times New Roman"/>
                      <w:sz w:val="24"/>
                      <w:szCs w:val="24"/>
                    </w:rPr>
                    <w:t>.a)</w:t>
                  </w:r>
                </w:p>
              </w:tc>
            </w:tr>
            <w:tr w:rsidR="00BF5DE2" w14:paraId="17A1BB68" w14:textId="77777777" w:rsidTr="008C36C8">
              <w:tc>
                <w:tcPr>
                  <w:tcW w:w="7879" w:type="dxa"/>
                  <w:shd w:val="clear" w:color="auto" w:fill="D9D9D9" w:themeFill="background1" w:themeFillShade="D9"/>
                </w:tcPr>
                <w:p w14:paraId="45D5015A" w14:textId="77777777" w:rsidR="00BF5DE2"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BF5DE2" w14:paraId="206F16F6" w14:textId="77777777" w:rsidTr="008C36C8">
              <w:tc>
                <w:tcPr>
                  <w:tcW w:w="7879" w:type="dxa"/>
                </w:tcPr>
                <w:p w14:paraId="329F32DD" w14:textId="1F453B2C" w:rsidR="00BF5DE2" w:rsidRPr="00450745"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eliminar un Sub no registrado.</w:t>
                  </w:r>
                </w:p>
              </w:tc>
            </w:tr>
            <w:tr w:rsidR="00BF5DE2" w14:paraId="402C564A" w14:textId="77777777" w:rsidTr="008C36C8">
              <w:tc>
                <w:tcPr>
                  <w:tcW w:w="7879" w:type="dxa"/>
                </w:tcPr>
                <w:p w14:paraId="60D0AA91" w14:textId="52D7567F" w:rsidR="00BF5DE2" w:rsidRPr="001514F8"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Id del Sub.</w:t>
                  </w:r>
                </w:p>
              </w:tc>
            </w:tr>
            <w:tr w:rsidR="00BF5DE2" w14:paraId="4A2CB0D8" w14:textId="77777777" w:rsidTr="008C36C8">
              <w:tc>
                <w:tcPr>
                  <w:tcW w:w="7879" w:type="dxa"/>
                </w:tcPr>
                <w:p w14:paraId="7FF73802" w14:textId="0393B47A" w:rsidR="00BF5DE2" w:rsidRPr="00226B4D"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31</w:t>
                  </w:r>
                  <w:r>
                    <w:rPr>
                      <w:rFonts w:ascii="Times New Roman" w:hAnsi="Times New Roman" w:cs="Times New Roman"/>
                      <w:sz w:val="24"/>
                      <w:szCs w:val="24"/>
                    </w:rPr>
                    <w:t>.b)</w:t>
                  </w:r>
                </w:p>
              </w:tc>
            </w:tr>
            <w:tr w:rsidR="00BF5DE2" w14:paraId="39F94619" w14:textId="77777777" w:rsidTr="008C36C8">
              <w:tc>
                <w:tcPr>
                  <w:tcW w:w="7879" w:type="dxa"/>
                  <w:shd w:val="clear" w:color="auto" w:fill="D9D9D9" w:themeFill="background1" w:themeFillShade="D9"/>
                </w:tcPr>
                <w:p w14:paraId="2F891BB9" w14:textId="77777777" w:rsidR="00BF5DE2"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BF5DE2" w14:paraId="2E611B14" w14:textId="77777777" w:rsidTr="008C36C8">
              <w:tc>
                <w:tcPr>
                  <w:tcW w:w="7879" w:type="dxa"/>
                </w:tcPr>
                <w:p w14:paraId="2B030845" w14:textId="06EA89A6" w:rsidR="00BF5DE2" w:rsidRPr="00226B4D"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un Sub previamente registrado, con el dato del </w:t>
                  </w:r>
                  <w:proofErr w:type="gramStart"/>
                  <w:r>
                    <w:rPr>
                      <w:rFonts w:ascii="Times New Roman" w:hAnsi="Times New Roman" w:cs="Times New Roman"/>
                      <w:sz w:val="24"/>
                      <w:szCs w:val="24"/>
                    </w:rPr>
                    <w:t>campo ”</w:t>
                  </w:r>
                  <w:proofErr w:type="gramEnd"/>
                  <w:r>
                    <w:rPr>
                      <w:rFonts w:ascii="Times New Roman" w:hAnsi="Times New Roman" w:cs="Times New Roman"/>
                      <w:sz w:val="24"/>
                      <w:szCs w:val="24"/>
                    </w:rPr>
                    <w:t>Id” invalido.</w:t>
                  </w:r>
                </w:p>
              </w:tc>
            </w:tr>
            <w:tr w:rsidR="00BF5DE2" w14:paraId="0A8661DD" w14:textId="77777777" w:rsidTr="008C36C8">
              <w:tc>
                <w:tcPr>
                  <w:tcW w:w="7879" w:type="dxa"/>
                </w:tcPr>
                <w:p w14:paraId="5E58AA33" w14:textId="7408CDB4" w:rsidR="00BF5DE2" w:rsidRDefault="00BF5DE2" w:rsidP="00BF5DE2">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Id de </w:t>
                  </w:r>
                  <w:proofErr w:type="spellStart"/>
                  <w:r>
                    <w:rPr>
                      <w:rFonts w:ascii="Times New Roman" w:hAnsi="Times New Roman" w:cs="Times New Roman"/>
                      <w:sz w:val="24"/>
                      <w:szCs w:val="24"/>
                    </w:rPr>
                    <w:t>Subs</w:t>
                  </w:r>
                  <w:proofErr w:type="spellEnd"/>
                  <w:r>
                    <w:rPr>
                      <w:rFonts w:ascii="Times New Roman" w:hAnsi="Times New Roman" w:cs="Times New Roman"/>
                      <w:sz w:val="24"/>
                      <w:szCs w:val="24"/>
                    </w:rPr>
                    <w:t>.</w:t>
                  </w:r>
                </w:p>
              </w:tc>
            </w:tr>
            <w:tr w:rsidR="00BF5DE2" w14:paraId="1FD761CF" w14:textId="77777777" w:rsidTr="008C36C8">
              <w:tc>
                <w:tcPr>
                  <w:tcW w:w="7879" w:type="dxa"/>
                </w:tcPr>
                <w:p w14:paraId="60650E03" w14:textId="32D905D2" w:rsidR="00BF5DE2" w:rsidRPr="00226B4D" w:rsidRDefault="00BF5DE2" w:rsidP="00BF5DE2">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31</w:t>
                  </w:r>
                  <w:r>
                    <w:rPr>
                      <w:rFonts w:ascii="Times New Roman" w:hAnsi="Times New Roman" w:cs="Times New Roman"/>
                      <w:sz w:val="24"/>
                      <w:szCs w:val="24"/>
                    </w:rPr>
                    <w:t>.c).</w:t>
                  </w:r>
                </w:p>
              </w:tc>
            </w:tr>
          </w:tbl>
          <w:p w14:paraId="76AFDA4F" w14:textId="24CFF813" w:rsidR="00BF5DE2" w:rsidRDefault="00BF5DE2" w:rsidP="00BF5DE2">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BF5DE2" w14:paraId="7D628114" w14:textId="77777777" w:rsidTr="008C36C8">
        <w:tc>
          <w:tcPr>
            <w:tcW w:w="2640" w:type="dxa"/>
          </w:tcPr>
          <w:p w14:paraId="4C7EDD5B" w14:textId="3B5D6735" w:rsidR="00BF5DE2" w:rsidRPr="00D574E0"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39FEC1ED" w14:textId="722F67BE" w:rsidR="00BF5DE2" w:rsidRDefault="00BF5DE2" w:rsidP="00BF5DE2">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BF5DE2" w14:paraId="5B66D2EA" w14:textId="77777777" w:rsidTr="008C36C8">
        <w:tc>
          <w:tcPr>
            <w:tcW w:w="2640" w:type="dxa"/>
          </w:tcPr>
          <w:p w14:paraId="46FED041" w14:textId="1D379B3C" w:rsidR="00BF5DE2" w:rsidRPr="00D574E0" w:rsidRDefault="00BF5DE2" w:rsidP="00BF5DE2">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38882E59" w14:textId="506CCB89" w:rsidR="00BF5DE2" w:rsidRDefault="00BF5DE2" w:rsidP="00BF5DE2">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1BDA7F5" w14:textId="77777777" w:rsidR="00BF5DE2" w:rsidRDefault="00BF5DE2"/>
    <w:p w14:paraId="00D42CB0" w14:textId="3BF8FD02" w:rsidR="00BF5DE2" w:rsidRDefault="007A1F8F" w:rsidP="00BF5DE2">
      <w:pPr>
        <w:pStyle w:val="Parrafo"/>
      </w:pPr>
      <w:r>
        <w:br w:type="page"/>
      </w:r>
    </w:p>
    <w:p w14:paraId="5FCBBDB5" w14:textId="77777777" w:rsidR="00BF5DE2" w:rsidRDefault="00BF5DE2" w:rsidP="00BF5DE2">
      <w:pPr>
        <w:pStyle w:val="Parrafo"/>
      </w:pPr>
    </w:p>
    <w:p w14:paraId="2870E76F" w14:textId="033793D9" w:rsidR="00BF5DE2" w:rsidRPr="00BF5DE2" w:rsidRDefault="00BF5DE2" w:rsidP="00BF5DE2">
      <w:pPr>
        <w:pStyle w:val="Cuadros"/>
        <w:rPr>
          <w:rStyle w:val="TITULO12Car"/>
          <w:rFonts w:cstheme="majorBidi"/>
          <w:b w:val="0"/>
          <w:bCs w:val="0"/>
          <w:szCs w:val="28"/>
        </w:rPr>
      </w:pPr>
      <w:r w:rsidRPr="002047B7">
        <w:t>C</w:t>
      </w:r>
      <w:r>
        <w:t>uadro Nº</w:t>
      </w:r>
      <w:r w:rsidR="00923348">
        <w:t>32</w:t>
      </w:r>
      <w:r w:rsidRPr="002047B7">
        <w:t xml:space="preserve"> Modulo E</w:t>
      </w:r>
      <w:r>
        <w:t>ventos</w:t>
      </w:r>
      <w:r w:rsidRPr="002047B7">
        <w:t>, S</w:t>
      </w:r>
      <w:r>
        <w:t>ub – modulo: Registrar Tipo de Competencia</w:t>
      </w:r>
    </w:p>
    <w:tbl>
      <w:tblPr>
        <w:tblStyle w:val="Tablaconcuadrcula"/>
        <w:tblW w:w="0" w:type="auto"/>
        <w:tblInd w:w="322" w:type="dxa"/>
        <w:tblLook w:val="04A0" w:firstRow="1" w:lastRow="0" w:firstColumn="1" w:lastColumn="0" w:noHBand="0" w:noVBand="1"/>
      </w:tblPr>
      <w:tblGrid>
        <w:gridCol w:w="2640"/>
        <w:gridCol w:w="7801"/>
      </w:tblGrid>
      <w:tr w:rsidR="00BF5DE2" w14:paraId="641EB285" w14:textId="77777777" w:rsidTr="008C36C8">
        <w:tc>
          <w:tcPr>
            <w:tcW w:w="2640" w:type="dxa"/>
          </w:tcPr>
          <w:p w14:paraId="0E6B4E37" w14:textId="77777777" w:rsidR="00BF5DE2" w:rsidRPr="00D574E0"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45A452FF" w14:textId="77777777" w:rsidR="00BF5DE2" w:rsidRDefault="00BF5DE2" w:rsidP="008C36C8"/>
          <w:tbl>
            <w:tblPr>
              <w:tblStyle w:val="Tablaconcuadrcula"/>
              <w:tblW w:w="0" w:type="auto"/>
              <w:tblLook w:val="04A0" w:firstRow="1" w:lastRow="0" w:firstColumn="1" w:lastColumn="0" w:noHBand="0" w:noVBand="1"/>
            </w:tblPr>
            <w:tblGrid>
              <w:gridCol w:w="7575"/>
            </w:tblGrid>
            <w:tr w:rsidR="00BF5DE2" w14:paraId="3C38BBE6" w14:textId="77777777" w:rsidTr="008C36C8">
              <w:tc>
                <w:tcPr>
                  <w:tcW w:w="7879" w:type="dxa"/>
                  <w:shd w:val="clear" w:color="auto" w:fill="D9D9D9" w:themeFill="background1" w:themeFillShade="D9"/>
                </w:tcPr>
                <w:p w14:paraId="4C10D142" w14:textId="77777777" w:rsidR="00BF5DE2" w:rsidRPr="00D574E0"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BF5DE2" w14:paraId="4EF647EA" w14:textId="77777777" w:rsidTr="008C36C8">
              <w:tc>
                <w:tcPr>
                  <w:tcW w:w="7879" w:type="dxa"/>
                </w:tcPr>
                <w:p w14:paraId="678D481C" w14:textId="77777777" w:rsidR="00BF5DE2" w:rsidRPr="00D574E0"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214470B" w14:textId="77777777" w:rsidR="00BF5DE2" w:rsidRPr="00D574E0"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BF5DE2" w14:paraId="61652B29" w14:textId="77777777" w:rsidTr="008C36C8">
              <w:tc>
                <w:tcPr>
                  <w:tcW w:w="7879" w:type="dxa"/>
                  <w:shd w:val="clear" w:color="auto" w:fill="D9D9D9" w:themeFill="background1" w:themeFillShade="D9"/>
                </w:tcPr>
                <w:p w14:paraId="5931AA75" w14:textId="77777777" w:rsidR="00BF5DE2" w:rsidRPr="00D574E0"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BF5DE2" w14:paraId="02C2B206" w14:textId="77777777" w:rsidTr="008C36C8">
              <w:tc>
                <w:tcPr>
                  <w:tcW w:w="7879" w:type="dxa"/>
                </w:tcPr>
                <w:p w14:paraId="0135A9E0" w14:textId="3F99BE42" w:rsidR="00BF5DE2" w:rsidRPr="00450745"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el registro de un tipo de competencia, y a su vez evaluar la respuesta</w:t>
                  </w:r>
                </w:p>
              </w:tc>
            </w:tr>
            <w:tr w:rsidR="00BF5DE2" w14:paraId="27B2FC9F" w14:textId="77777777" w:rsidTr="008C36C8">
              <w:tc>
                <w:tcPr>
                  <w:tcW w:w="7879" w:type="dxa"/>
                </w:tcPr>
                <w:p w14:paraId="023433C7" w14:textId="4B5A09EA" w:rsidR="00BF5DE2" w:rsidRPr="004F3ACC"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proofErr w:type="spellStart"/>
                  <w:r>
                    <w:rPr>
                      <w:rFonts w:ascii="Times New Roman" w:hAnsi="Times New Roman" w:cs="Times New Roman"/>
                      <w:bCs/>
                      <w:sz w:val="24"/>
                      <w:szCs w:val="24"/>
                    </w:rPr>
                    <w:t>Descripcion</w:t>
                  </w:r>
                  <w:proofErr w:type="spellEnd"/>
                </w:p>
              </w:tc>
            </w:tr>
            <w:tr w:rsidR="00BF5DE2" w14:paraId="3A19C4CA" w14:textId="77777777" w:rsidTr="008C36C8">
              <w:tc>
                <w:tcPr>
                  <w:tcW w:w="7879" w:type="dxa"/>
                </w:tcPr>
                <w:p w14:paraId="1892281E" w14:textId="76E3A064" w:rsidR="00BF5DE2" w:rsidRPr="008F40E8"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32</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32</w:t>
                  </w:r>
                  <w:r>
                    <w:rPr>
                      <w:rFonts w:ascii="Times New Roman" w:hAnsi="Times New Roman" w:cs="Times New Roman"/>
                      <w:sz w:val="24"/>
                      <w:szCs w:val="24"/>
                    </w:rPr>
                    <w:t>.b)</w:t>
                  </w:r>
                </w:p>
              </w:tc>
            </w:tr>
            <w:tr w:rsidR="00BF5DE2" w14:paraId="407C410D" w14:textId="77777777" w:rsidTr="008C36C8">
              <w:tc>
                <w:tcPr>
                  <w:tcW w:w="7879" w:type="dxa"/>
                  <w:shd w:val="clear" w:color="auto" w:fill="D9D9D9" w:themeFill="background1" w:themeFillShade="D9"/>
                </w:tcPr>
                <w:p w14:paraId="099F5493" w14:textId="77777777" w:rsidR="00BF5DE2"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BF5DE2" w14:paraId="7EA7075C" w14:textId="77777777" w:rsidTr="008C36C8">
              <w:tc>
                <w:tcPr>
                  <w:tcW w:w="7879" w:type="dxa"/>
                </w:tcPr>
                <w:p w14:paraId="79D86BA8" w14:textId="77777777" w:rsidR="00BF5DE2" w:rsidRPr="00450745"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BF5DE2" w14:paraId="67EE50E7" w14:textId="77777777" w:rsidTr="008C36C8">
              <w:tc>
                <w:tcPr>
                  <w:tcW w:w="7879" w:type="dxa"/>
                </w:tcPr>
                <w:p w14:paraId="68D25406" w14:textId="4FC79093" w:rsidR="00BF5DE2" w:rsidRDefault="00BF5DE2"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w:t>
                  </w:r>
                </w:p>
              </w:tc>
            </w:tr>
            <w:tr w:rsidR="00BF5DE2" w14:paraId="4829CAFE" w14:textId="77777777" w:rsidTr="008C36C8">
              <w:tc>
                <w:tcPr>
                  <w:tcW w:w="7879" w:type="dxa"/>
                </w:tcPr>
                <w:p w14:paraId="3CA2AF3F" w14:textId="41A4E3E4" w:rsidR="00BF5DE2" w:rsidRPr="00226B4D"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w:t>
                  </w:r>
                  <w:r w:rsidR="00923348">
                    <w:rPr>
                      <w:rFonts w:ascii="Times New Roman" w:hAnsi="Times New Roman" w:cs="Times New Roman"/>
                      <w:sz w:val="24"/>
                      <w:szCs w:val="24"/>
                    </w:rPr>
                    <w:t>32</w:t>
                  </w:r>
                  <w:r>
                    <w:rPr>
                      <w:rFonts w:ascii="Times New Roman" w:hAnsi="Times New Roman" w:cs="Times New Roman"/>
                      <w:sz w:val="24"/>
                      <w:szCs w:val="24"/>
                    </w:rPr>
                    <w:t xml:space="preserve">.c) sea evaluado y el resultado sea exitosos, y que la prueba culmine sin ningún inconveniente (Anexo </w:t>
                  </w:r>
                  <w:r w:rsidR="00923348">
                    <w:rPr>
                      <w:rFonts w:ascii="Times New Roman" w:hAnsi="Times New Roman" w:cs="Times New Roman"/>
                      <w:sz w:val="24"/>
                      <w:szCs w:val="24"/>
                    </w:rPr>
                    <w:t>32</w:t>
                  </w:r>
                  <w:r>
                    <w:rPr>
                      <w:rFonts w:ascii="Times New Roman" w:hAnsi="Times New Roman" w:cs="Times New Roman"/>
                      <w:sz w:val="24"/>
                      <w:szCs w:val="24"/>
                    </w:rPr>
                    <w:t>.d).</w:t>
                  </w:r>
                </w:p>
              </w:tc>
            </w:tr>
            <w:tr w:rsidR="00BF5DE2" w14:paraId="46688D3F" w14:textId="77777777" w:rsidTr="008C36C8">
              <w:tc>
                <w:tcPr>
                  <w:tcW w:w="7879" w:type="dxa"/>
                  <w:shd w:val="clear" w:color="auto" w:fill="D9D9D9" w:themeFill="background1" w:themeFillShade="D9"/>
                </w:tcPr>
                <w:p w14:paraId="065D5A94" w14:textId="77777777" w:rsidR="00BF5DE2"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BF5DE2" w14:paraId="6DE5D74C" w14:textId="77777777" w:rsidTr="008C36C8">
              <w:tc>
                <w:tcPr>
                  <w:tcW w:w="7879" w:type="dxa"/>
                </w:tcPr>
                <w:p w14:paraId="33FF8D8B" w14:textId="77777777" w:rsidR="00BF5DE2" w:rsidRPr="00226B4D"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BF5DE2" w14:paraId="736F28CB" w14:textId="77777777" w:rsidTr="008C36C8">
              <w:tc>
                <w:tcPr>
                  <w:tcW w:w="7879" w:type="dxa"/>
                </w:tcPr>
                <w:p w14:paraId="25817B97" w14:textId="1DA66A5F" w:rsidR="00BF5DE2" w:rsidRDefault="00BF5DE2"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w:t>
                  </w:r>
                </w:p>
              </w:tc>
            </w:tr>
            <w:tr w:rsidR="00BF5DE2" w14:paraId="7465BD17" w14:textId="77777777" w:rsidTr="008C36C8">
              <w:tc>
                <w:tcPr>
                  <w:tcW w:w="7879" w:type="dxa"/>
                </w:tcPr>
                <w:p w14:paraId="0A7CE4E4" w14:textId="68D658E3" w:rsidR="00BF5DE2" w:rsidRPr="00226B4D" w:rsidRDefault="00BF5DE2"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32</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32</w:t>
                  </w:r>
                  <w:r>
                    <w:rPr>
                      <w:rFonts w:ascii="Times New Roman" w:hAnsi="Times New Roman" w:cs="Times New Roman"/>
                      <w:sz w:val="24"/>
                      <w:szCs w:val="24"/>
                    </w:rPr>
                    <w:t>.f).</w:t>
                  </w:r>
                </w:p>
              </w:tc>
            </w:tr>
          </w:tbl>
          <w:p w14:paraId="7E141962" w14:textId="77777777" w:rsidR="00BF5DE2" w:rsidRDefault="00BF5DE2"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BF5DE2" w14:paraId="7BDBFC09" w14:textId="77777777" w:rsidTr="008C36C8">
        <w:tc>
          <w:tcPr>
            <w:tcW w:w="2640" w:type="dxa"/>
          </w:tcPr>
          <w:p w14:paraId="08B38424" w14:textId="77777777" w:rsidR="00BF5DE2" w:rsidRPr="00D574E0"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69E11B2A" w14:textId="77777777" w:rsidR="00BF5DE2" w:rsidRDefault="00BF5DE2"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BF5DE2" w14:paraId="5260BD95" w14:textId="77777777" w:rsidTr="008C36C8">
        <w:tc>
          <w:tcPr>
            <w:tcW w:w="2640" w:type="dxa"/>
          </w:tcPr>
          <w:p w14:paraId="4160E70C" w14:textId="77777777" w:rsidR="00BF5DE2" w:rsidRPr="00D574E0" w:rsidRDefault="00BF5DE2"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3D8C81EA" w14:textId="77777777" w:rsidR="00BF5DE2" w:rsidRDefault="00BF5DE2"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FC0F9F3" w14:textId="77777777" w:rsidR="00A2318C" w:rsidRDefault="00BF5DE2" w:rsidP="00A2318C">
      <w:pPr>
        <w:pStyle w:val="Cuadros"/>
      </w:pPr>
      <w:r>
        <w:br w:type="page"/>
      </w:r>
    </w:p>
    <w:p w14:paraId="60FEBC9B" w14:textId="77777777" w:rsidR="00A2318C" w:rsidRDefault="00A2318C" w:rsidP="00A2318C">
      <w:pPr>
        <w:pStyle w:val="Parrafo"/>
      </w:pPr>
    </w:p>
    <w:p w14:paraId="089CD941" w14:textId="0E489024" w:rsidR="00A2318C" w:rsidRPr="00BF5DE2" w:rsidRDefault="00A2318C" w:rsidP="00A2318C">
      <w:pPr>
        <w:pStyle w:val="Cuadros"/>
        <w:rPr>
          <w:rStyle w:val="TITULO12Car"/>
          <w:rFonts w:cstheme="majorBidi"/>
          <w:b w:val="0"/>
          <w:bCs w:val="0"/>
          <w:szCs w:val="28"/>
        </w:rPr>
      </w:pPr>
      <w:r w:rsidRPr="002047B7">
        <w:t>C</w:t>
      </w:r>
      <w:r>
        <w:t>uadro Nº</w:t>
      </w:r>
      <w:r w:rsidR="00923348">
        <w:t>33</w:t>
      </w:r>
      <w:r w:rsidRPr="002047B7">
        <w:t xml:space="preserve"> Modulo E</w:t>
      </w:r>
      <w:r>
        <w:t>ventos</w:t>
      </w:r>
      <w:r w:rsidRPr="002047B7">
        <w:t>, S</w:t>
      </w:r>
      <w:r>
        <w:t>ub – modulo: Consultar Tipo de Competencia</w:t>
      </w:r>
    </w:p>
    <w:tbl>
      <w:tblPr>
        <w:tblStyle w:val="Tablaconcuadrcula"/>
        <w:tblW w:w="0" w:type="auto"/>
        <w:tblInd w:w="322" w:type="dxa"/>
        <w:tblLook w:val="04A0" w:firstRow="1" w:lastRow="0" w:firstColumn="1" w:lastColumn="0" w:noHBand="0" w:noVBand="1"/>
      </w:tblPr>
      <w:tblGrid>
        <w:gridCol w:w="2640"/>
        <w:gridCol w:w="7801"/>
      </w:tblGrid>
      <w:tr w:rsidR="00A2318C" w14:paraId="562BAB2E" w14:textId="77777777" w:rsidTr="008C36C8">
        <w:tc>
          <w:tcPr>
            <w:tcW w:w="2640" w:type="dxa"/>
          </w:tcPr>
          <w:p w14:paraId="04473708" w14:textId="59F6E897" w:rsidR="00A2318C" w:rsidRPr="00D574E0"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4372887C" w14:textId="77777777" w:rsidR="00A2318C" w:rsidRDefault="00A2318C" w:rsidP="00A2318C"/>
          <w:tbl>
            <w:tblPr>
              <w:tblStyle w:val="Tablaconcuadrcula"/>
              <w:tblW w:w="0" w:type="auto"/>
              <w:tblLook w:val="04A0" w:firstRow="1" w:lastRow="0" w:firstColumn="1" w:lastColumn="0" w:noHBand="0" w:noVBand="1"/>
            </w:tblPr>
            <w:tblGrid>
              <w:gridCol w:w="7575"/>
            </w:tblGrid>
            <w:tr w:rsidR="00A2318C" w14:paraId="1CA7041A" w14:textId="77777777" w:rsidTr="008C36C8">
              <w:tc>
                <w:tcPr>
                  <w:tcW w:w="7879" w:type="dxa"/>
                  <w:shd w:val="clear" w:color="auto" w:fill="D9D9D9" w:themeFill="background1" w:themeFillShade="D9"/>
                </w:tcPr>
                <w:p w14:paraId="1BEAE02E" w14:textId="77777777" w:rsidR="00A2318C" w:rsidRPr="00D574E0"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A2318C" w14:paraId="334B64C7" w14:textId="77777777" w:rsidTr="008C36C8">
              <w:tc>
                <w:tcPr>
                  <w:tcW w:w="7879" w:type="dxa"/>
                </w:tcPr>
                <w:p w14:paraId="4E55268C" w14:textId="77777777" w:rsidR="00A2318C" w:rsidRPr="00D574E0"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33B49F2E" w14:textId="77777777" w:rsidR="00A2318C" w:rsidRPr="00D574E0"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solicitados y detectar fallas</w:t>
                  </w:r>
                </w:p>
              </w:tc>
            </w:tr>
            <w:tr w:rsidR="00A2318C" w14:paraId="5A568791" w14:textId="77777777" w:rsidTr="008C36C8">
              <w:tc>
                <w:tcPr>
                  <w:tcW w:w="7879" w:type="dxa"/>
                  <w:shd w:val="clear" w:color="auto" w:fill="D9D9D9" w:themeFill="background1" w:themeFillShade="D9"/>
                </w:tcPr>
                <w:p w14:paraId="6E66018E" w14:textId="77777777" w:rsidR="00A2318C" w:rsidRPr="00D574E0"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A2318C" w14:paraId="20F89FFD" w14:textId="77777777" w:rsidTr="008C36C8">
              <w:tc>
                <w:tcPr>
                  <w:tcW w:w="7879" w:type="dxa"/>
                </w:tcPr>
                <w:p w14:paraId="449B9D91" w14:textId="05CFB727" w:rsidR="00A2318C" w:rsidRPr="00450745"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a un tipo de competencia.</w:t>
                  </w:r>
                </w:p>
              </w:tc>
            </w:tr>
            <w:tr w:rsidR="00A2318C" w14:paraId="15E253E9" w14:textId="77777777" w:rsidTr="008C36C8">
              <w:tc>
                <w:tcPr>
                  <w:tcW w:w="7879" w:type="dxa"/>
                </w:tcPr>
                <w:p w14:paraId="7D1E7E5B" w14:textId="417B0AD0" w:rsidR="00A2318C" w:rsidRPr="00A2318C"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 tipo de competencia</w:t>
                  </w:r>
                </w:p>
              </w:tc>
            </w:tr>
            <w:tr w:rsidR="00A2318C" w14:paraId="3FEE8662" w14:textId="77777777" w:rsidTr="008C36C8">
              <w:tc>
                <w:tcPr>
                  <w:tcW w:w="7879" w:type="dxa"/>
                </w:tcPr>
                <w:p w14:paraId="26B9C605" w14:textId="144B7FE4" w:rsidR="00A2318C" w:rsidRPr="008F40E8"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la respuesta del sistema con los datos solicitados, (Anexo </w:t>
                  </w:r>
                  <w:r w:rsidR="00923348">
                    <w:rPr>
                      <w:rFonts w:ascii="Times New Roman" w:hAnsi="Times New Roman" w:cs="Times New Roman"/>
                      <w:sz w:val="24"/>
                      <w:szCs w:val="24"/>
                    </w:rPr>
                    <w:t>33</w:t>
                  </w:r>
                  <w:r>
                    <w:rPr>
                      <w:rFonts w:ascii="Times New Roman" w:hAnsi="Times New Roman" w:cs="Times New Roman"/>
                      <w:sz w:val="24"/>
                      <w:szCs w:val="24"/>
                    </w:rPr>
                    <w:t xml:space="preserve">.a) y esperando una prueba exitosa con los filtros </w:t>
                  </w:r>
                  <w:proofErr w:type="gramStart"/>
                  <w:r>
                    <w:rPr>
                      <w:rFonts w:ascii="Times New Roman" w:hAnsi="Times New Roman" w:cs="Times New Roman"/>
                      <w:sz w:val="24"/>
                      <w:szCs w:val="24"/>
                    </w:rPr>
                    <w:t>aplicados(</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33</w:t>
                  </w:r>
                  <w:r>
                    <w:rPr>
                      <w:rFonts w:ascii="Times New Roman" w:hAnsi="Times New Roman" w:cs="Times New Roman"/>
                      <w:sz w:val="24"/>
                      <w:szCs w:val="24"/>
                    </w:rPr>
                    <w:t>.b).</w:t>
                  </w:r>
                </w:p>
              </w:tc>
            </w:tr>
            <w:tr w:rsidR="00A2318C" w14:paraId="4DEF0FA3" w14:textId="77777777" w:rsidTr="008C36C8">
              <w:tc>
                <w:tcPr>
                  <w:tcW w:w="7879" w:type="dxa"/>
                  <w:shd w:val="clear" w:color="auto" w:fill="D9D9D9" w:themeFill="background1" w:themeFillShade="D9"/>
                </w:tcPr>
                <w:p w14:paraId="3CA62BE7" w14:textId="77777777" w:rsidR="00A2318C"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A2318C" w14:paraId="62F75994" w14:textId="77777777" w:rsidTr="008C36C8">
              <w:tc>
                <w:tcPr>
                  <w:tcW w:w="7879" w:type="dxa"/>
                </w:tcPr>
                <w:p w14:paraId="6737CE6F" w14:textId="0E7E0EB3" w:rsidR="00A2318C" w:rsidRPr="00450745"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tipo de competencia con datos inválidos.</w:t>
                  </w:r>
                </w:p>
              </w:tc>
            </w:tr>
            <w:tr w:rsidR="00A2318C" w14:paraId="663E0506" w14:textId="77777777" w:rsidTr="008C36C8">
              <w:tc>
                <w:tcPr>
                  <w:tcW w:w="7879" w:type="dxa"/>
                </w:tcPr>
                <w:p w14:paraId="46347A20" w14:textId="6FA07793" w:rsidR="00A2318C" w:rsidRPr="00A2318C"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Tipo de competencia</w:t>
                  </w:r>
                </w:p>
              </w:tc>
            </w:tr>
            <w:tr w:rsidR="00A2318C" w14:paraId="48C09284" w14:textId="77777777" w:rsidTr="008C36C8">
              <w:tc>
                <w:tcPr>
                  <w:tcW w:w="7879" w:type="dxa"/>
                </w:tcPr>
                <w:p w14:paraId="7453AA7E" w14:textId="60DCF3D0" w:rsidR="00A2318C" w:rsidRPr="00226B4D"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33</w:t>
                  </w:r>
                  <w:r>
                    <w:rPr>
                      <w:rFonts w:ascii="Times New Roman" w:hAnsi="Times New Roman" w:cs="Times New Roman"/>
                      <w:sz w:val="24"/>
                      <w:szCs w:val="24"/>
                    </w:rPr>
                    <w:t>.c)</w:t>
                  </w:r>
                </w:p>
              </w:tc>
            </w:tr>
            <w:tr w:rsidR="00A2318C" w14:paraId="099A3D62" w14:textId="77777777" w:rsidTr="008C36C8">
              <w:tc>
                <w:tcPr>
                  <w:tcW w:w="7879" w:type="dxa"/>
                  <w:shd w:val="clear" w:color="auto" w:fill="D9D9D9" w:themeFill="background1" w:themeFillShade="D9"/>
                </w:tcPr>
                <w:p w14:paraId="1EC1BDC7" w14:textId="77777777" w:rsidR="00A2318C"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A2318C" w14:paraId="72085F3A" w14:textId="77777777" w:rsidTr="008C36C8">
              <w:tc>
                <w:tcPr>
                  <w:tcW w:w="7879" w:type="dxa"/>
                </w:tcPr>
                <w:p w14:paraId="7D319404" w14:textId="45CBCA06" w:rsidR="00A2318C" w:rsidRPr="00226B4D"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la consulta de un tipo de competencia con datos nos registrados.</w:t>
                  </w:r>
                </w:p>
              </w:tc>
            </w:tr>
            <w:tr w:rsidR="00A2318C" w14:paraId="3FA9CD8F" w14:textId="77777777" w:rsidTr="008C36C8">
              <w:tc>
                <w:tcPr>
                  <w:tcW w:w="7879" w:type="dxa"/>
                </w:tcPr>
                <w:p w14:paraId="463A24FD" w14:textId="60760713" w:rsidR="00A2318C" w:rsidRPr="00A2318C"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Tipo de Competencia</w:t>
                  </w:r>
                </w:p>
              </w:tc>
            </w:tr>
            <w:tr w:rsidR="00A2318C" w14:paraId="594F717E" w14:textId="77777777" w:rsidTr="008C36C8">
              <w:tc>
                <w:tcPr>
                  <w:tcW w:w="7879" w:type="dxa"/>
                </w:tcPr>
                <w:p w14:paraId="703FC402" w14:textId="1CFFBD0B" w:rsidR="00A2318C" w:rsidRPr="00226B4D" w:rsidRDefault="00A2318C" w:rsidP="00A2318C">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(Anexo </w:t>
                  </w:r>
                  <w:r w:rsidR="00923348">
                    <w:rPr>
                      <w:rFonts w:ascii="Times New Roman" w:hAnsi="Times New Roman" w:cs="Times New Roman"/>
                      <w:sz w:val="24"/>
                      <w:szCs w:val="24"/>
                    </w:rPr>
                    <w:t>33</w:t>
                  </w:r>
                  <w:r>
                    <w:rPr>
                      <w:rFonts w:ascii="Times New Roman" w:hAnsi="Times New Roman" w:cs="Times New Roman"/>
                      <w:sz w:val="24"/>
                      <w:szCs w:val="24"/>
                    </w:rPr>
                    <w:t>.d),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33</w:t>
                  </w:r>
                  <w:r>
                    <w:rPr>
                      <w:rFonts w:ascii="Times New Roman" w:hAnsi="Times New Roman" w:cs="Times New Roman"/>
                      <w:sz w:val="24"/>
                      <w:szCs w:val="24"/>
                    </w:rPr>
                    <w:t>.e).</w:t>
                  </w:r>
                </w:p>
              </w:tc>
            </w:tr>
            <w:tr w:rsidR="00A2318C" w14:paraId="425C2823" w14:textId="77777777" w:rsidTr="008C36C8">
              <w:tc>
                <w:tcPr>
                  <w:tcW w:w="7879" w:type="dxa"/>
                  <w:shd w:val="clear" w:color="auto" w:fill="D9D9D9" w:themeFill="background1" w:themeFillShade="D9"/>
                </w:tcPr>
                <w:p w14:paraId="57C1D6D9" w14:textId="77777777" w:rsidR="00A2318C"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A2318C" w14:paraId="19BB5532" w14:textId="77777777" w:rsidTr="008C36C8">
              <w:tc>
                <w:tcPr>
                  <w:tcW w:w="7879" w:type="dxa"/>
                </w:tcPr>
                <w:p w14:paraId="647C905E" w14:textId="4985920E" w:rsidR="00A2318C" w:rsidRPr="001F31A5" w:rsidRDefault="00A2318C" w:rsidP="00A2318C">
                  <w:pPr>
                    <w:ind w:right="40"/>
                    <w:rPr>
                      <w:rFonts w:ascii="Times New Roman" w:hAnsi="Times New Roman" w:cs="Times New Roman"/>
                      <w:bCs/>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 xml:space="preserve">Se realizará una consulta general de tipo de </w:t>
                  </w:r>
                  <w:proofErr w:type="gramStart"/>
                  <w:r>
                    <w:rPr>
                      <w:rFonts w:ascii="Times New Roman" w:hAnsi="Times New Roman" w:cs="Times New Roman"/>
                      <w:bCs/>
                      <w:sz w:val="24"/>
                      <w:szCs w:val="24"/>
                    </w:rPr>
                    <w:t>competencia registrados</w:t>
                  </w:r>
                  <w:proofErr w:type="gramEnd"/>
                  <w:r>
                    <w:rPr>
                      <w:rFonts w:ascii="Times New Roman" w:hAnsi="Times New Roman" w:cs="Times New Roman"/>
                      <w:bCs/>
                      <w:sz w:val="24"/>
                      <w:szCs w:val="24"/>
                    </w:rPr>
                    <w:t>.</w:t>
                  </w:r>
                </w:p>
              </w:tc>
            </w:tr>
            <w:tr w:rsidR="00A2318C" w14:paraId="5EB1A293" w14:textId="77777777" w:rsidTr="008C36C8">
              <w:tc>
                <w:tcPr>
                  <w:tcW w:w="7879" w:type="dxa"/>
                </w:tcPr>
                <w:p w14:paraId="42C019FC" w14:textId="77777777" w:rsidR="00A2318C" w:rsidRPr="001F31A5" w:rsidRDefault="00A2318C" w:rsidP="00A2318C">
                  <w:pPr>
                    <w:ind w:right="40"/>
                    <w:rPr>
                      <w:rFonts w:ascii="Times New Roman" w:hAnsi="Times New Roman" w:cs="Times New Roman"/>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Ninguna.</w:t>
                  </w:r>
                </w:p>
              </w:tc>
            </w:tr>
            <w:tr w:rsidR="00A2318C" w14:paraId="02E06CAE" w14:textId="77777777" w:rsidTr="008C36C8">
              <w:tc>
                <w:tcPr>
                  <w:tcW w:w="7879" w:type="dxa"/>
                </w:tcPr>
                <w:p w14:paraId="5FB6CCEC" w14:textId="2ABF6103" w:rsidR="00A2318C" w:rsidRPr="00B405D1" w:rsidRDefault="00A2318C" w:rsidP="00A2318C">
                  <w:pPr>
                    <w:ind w:right="40"/>
                    <w:rPr>
                      <w:rFonts w:ascii="Times New Roman" w:hAnsi="Times New Roman" w:cs="Times New Roman"/>
                      <w:bCs/>
                      <w:sz w:val="24"/>
                      <w:szCs w:val="24"/>
                    </w:rPr>
                  </w:pPr>
                  <w:r>
                    <w:rPr>
                      <w:rFonts w:ascii="Times New Roman" w:hAnsi="Times New Roman" w:cs="Times New Roman"/>
                      <w:b/>
                      <w:bCs/>
                      <w:sz w:val="24"/>
                      <w:szCs w:val="24"/>
                    </w:rPr>
                    <w:t>Código de salidas esperadas</w:t>
                  </w:r>
                  <w:proofErr w:type="gramStart"/>
                  <w:r>
                    <w:rPr>
                      <w:rFonts w:ascii="Times New Roman" w:hAnsi="Times New Roman" w:cs="Times New Roman"/>
                      <w:b/>
                      <w:bCs/>
                      <w:sz w:val="24"/>
                      <w:szCs w:val="24"/>
                    </w:rPr>
                    <w:t xml:space="preserve">: </w:t>
                  </w:r>
                  <w:r>
                    <w:rPr>
                      <w:rFonts w:ascii="Times New Roman" w:hAnsi="Times New Roman" w:cs="Times New Roman"/>
                      <w:bCs/>
                      <w:sz w:val="24"/>
                      <w:szCs w:val="24"/>
                    </w:rPr>
                    <w:t xml:space="preserve"> Se</w:t>
                  </w:r>
                  <w:proofErr w:type="gramEnd"/>
                  <w:r>
                    <w:rPr>
                      <w:rFonts w:ascii="Times New Roman" w:hAnsi="Times New Roman" w:cs="Times New Roman"/>
                      <w:bCs/>
                      <w:sz w:val="24"/>
                      <w:szCs w:val="24"/>
                    </w:rPr>
                    <w:t xml:space="preserve"> espera los datos de los entrenadores, por parte del sistema, en cambio las pruebas con los filtros añadidos deberían ser exitosas. (Anexo </w:t>
                  </w:r>
                  <w:r w:rsidR="00923348">
                    <w:rPr>
                      <w:rFonts w:ascii="Times New Roman" w:hAnsi="Times New Roman" w:cs="Times New Roman"/>
                      <w:bCs/>
                      <w:sz w:val="24"/>
                      <w:szCs w:val="24"/>
                    </w:rPr>
                    <w:t>33</w:t>
                  </w:r>
                  <w:r>
                    <w:rPr>
                      <w:rFonts w:ascii="Times New Roman" w:hAnsi="Times New Roman" w:cs="Times New Roman"/>
                      <w:bCs/>
                      <w:sz w:val="24"/>
                      <w:szCs w:val="24"/>
                    </w:rPr>
                    <w:t>.f)</w:t>
                  </w:r>
                </w:p>
              </w:tc>
            </w:tr>
          </w:tbl>
          <w:p w14:paraId="295C54BD" w14:textId="76B5F4BF" w:rsidR="00A2318C" w:rsidRDefault="00A2318C" w:rsidP="00A2318C">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A2318C" w14:paraId="36416FB4" w14:textId="77777777" w:rsidTr="008C36C8">
        <w:tc>
          <w:tcPr>
            <w:tcW w:w="2640" w:type="dxa"/>
          </w:tcPr>
          <w:p w14:paraId="6452D95A" w14:textId="3CDFC07A" w:rsidR="00A2318C" w:rsidRPr="00D574E0"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59694323" w14:textId="4FDC3C13" w:rsidR="00A2318C" w:rsidRDefault="00A2318C" w:rsidP="00A2318C">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A2318C" w14:paraId="253DF9C8" w14:textId="77777777" w:rsidTr="008C36C8">
        <w:tc>
          <w:tcPr>
            <w:tcW w:w="2640" w:type="dxa"/>
          </w:tcPr>
          <w:p w14:paraId="07672C01" w14:textId="57AAAC39" w:rsidR="00A2318C" w:rsidRPr="00D574E0" w:rsidRDefault="00A2318C" w:rsidP="00A2318C">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1C0FCD26" w14:textId="4CBB7E7E" w:rsidR="00A2318C" w:rsidRDefault="00A2318C" w:rsidP="00A2318C">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7D7C2ACA" w14:textId="47EDECDD" w:rsidR="00A2318C" w:rsidRDefault="00A2318C" w:rsidP="00A2318C">
      <w:pPr>
        <w:pStyle w:val="Cuadros"/>
      </w:pPr>
      <w:r>
        <w:br w:type="page"/>
      </w:r>
      <w:r>
        <w:lastRenderedPageBreak/>
        <w:t>Cuadro Nº</w:t>
      </w:r>
      <w:r w:rsidR="00923348">
        <w:t>34</w:t>
      </w:r>
      <w:r>
        <w:t xml:space="preserve"> Modulo Eventos, Sub – modulo: Modificar Tipo de Competencia</w:t>
      </w:r>
    </w:p>
    <w:tbl>
      <w:tblPr>
        <w:tblStyle w:val="Tablaconcuadrcula"/>
        <w:tblW w:w="0" w:type="auto"/>
        <w:tblInd w:w="322" w:type="dxa"/>
        <w:tblLook w:val="04A0" w:firstRow="1" w:lastRow="0" w:firstColumn="1" w:lastColumn="0" w:noHBand="0" w:noVBand="1"/>
      </w:tblPr>
      <w:tblGrid>
        <w:gridCol w:w="2640"/>
        <w:gridCol w:w="7801"/>
      </w:tblGrid>
      <w:tr w:rsidR="00A2318C" w14:paraId="28458FA1" w14:textId="77777777" w:rsidTr="008C36C8">
        <w:tc>
          <w:tcPr>
            <w:tcW w:w="2688" w:type="dxa"/>
          </w:tcPr>
          <w:p w14:paraId="1F8284AA"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6D283C35" w14:textId="77777777" w:rsidR="00A2318C" w:rsidRDefault="00A2318C" w:rsidP="008C36C8"/>
          <w:tbl>
            <w:tblPr>
              <w:tblStyle w:val="Tablaconcuadrcula"/>
              <w:tblW w:w="0" w:type="auto"/>
              <w:tblLook w:val="04A0" w:firstRow="1" w:lastRow="0" w:firstColumn="1" w:lastColumn="0" w:noHBand="0" w:noVBand="1"/>
            </w:tblPr>
            <w:tblGrid>
              <w:gridCol w:w="7575"/>
            </w:tblGrid>
            <w:tr w:rsidR="00A2318C" w14:paraId="35A8D9C6" w14:textId="77777777" w:rsidTr="008C36C8">
              <w:tc>
                <w:tcPr>
                  <w:tcW w:w="7879" w:type="dxa"/>
                  <w:shd w:val="clear" w:color="auto" w:fill="D9D9D9" w:themeFill="background1" w:themeFillShade="D9"/>
                </w:tcPr>
                <w:p w14:paraId="3B9A9DE9"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A2318C" w14:paraId="0D198047" w14:textId="77777777" w:rsidTr="008C36C8">
              <w:tc>
                <w:tcPr>
                  <w:tcW w:w="7879" w:type="dxa"/>
                </w:tcPr>
                <w:p w14:paraId="29B74A83" w14:textId="77777777" w:rsidR="00A2318C" w:rsidRPr="00D574E0"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77B2454D" w14:textId="77777777" w:rsidR="00A2318C" w:rsidRPr="00D574E0"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fallas del sistema</w:t>
                  </w:r>
                </w:p>
              </w:tc>
            </w:tr>
            <w:tr w:rsidR="00A2318C" w14:paraId="09541D76" w14:textId="77777777" w:rsidTr="008C36C8">
              <w:tc>
                <w:tcPr>
                  <w:tcW w:w="7879" w:type="dxa"/>
                  <w:shd w:val="clear" w:color="auto" w:fill="D9D9D9" w:themeFill="background1" w:themeFillShade="D9"/>
                </w:tcPr>
                <w:p w14:paraId="265AED73"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A2318C" w14:paraId="083D13F8" w14:textId="77777777" w:rsidTr="008C36C8">
              <w:tc>
                <w:tcPr>
                  <w:tcW w:w="7879" w:type="dxa"/>
                </w:tcPr>
                <w:p w14:paraId="7AFAF2AF" w14:textId="62BF468C" w:rsidR="00A2318C" w:rsidRPr="00450745"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la modificación de un tipo de competencia ya registrado, y verificar si la modificación de los otros datos es correcta y validada.</w:t>
                  </w:r>
                </w:p>
              </w:tc>
            </w:tr>
            <w:tr w:rsidR="00A2318C" w14:paraId="21AF4831" w14:textId="77777777" w:rsidTr="008C36C8">
              <w:tc>
                <w:tcPr>
                  <w:tcW w:w="7879" w:type="dxa"/>
                </w:tcPr>
                <w:p w14:paraId="2A33D641" w14:textId="00DAF631" w:rsidR="00A2318C" w:rsidRPr="002047B7"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bCs/>
                      <w:sz w:val="24"/>
                      <w:szCs w:val="24"/>
                    </w:rPr>
                    <w:t>Id de un tipo de competencia – descripción</w:t>
                  </w:r>
                </w:p>
              </w:tc>
            </w:tr>
            <w:tr w:rsidR="00A2318C" w14:paraId="0172124F" w14:textId="77777777" w:rsidTr="008C36C8">
              <w:tc>
                <w:tcPr>
                  <w:tcW w:w="7879" w:type="dxa"/>
                </w:tcPr>
                <w:p w14:paraId="5C714BB4" w14:textId="058A5FAD" w:rsidR="00A2318C" w:rsidRPr="008F40E8"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923348">
                    <w:rPr>
                      <w:rFonts w:ascii="Times New Roman" w:hAnsi="Times New Roman" w:cs="Times New Roman"/>
                      <w:sz w:val="24"/>
                      <w:szCs w:val="24"/>
                    </w:rPr>
                    <w:t>34</w:t>
                  </w:r>
                  <w:r>
                    <w:rPr>
                      <w:rFonts w:ascii="Times New Roman" w:hAnsi="Times New Roman" w:cs="Times New Roman"/>
                      <w:sz w:val="24"/>
                      <w:szCs w:val="24"/>
                    </w:rPr>
                    <w:t>.a)</w:t>
                  </w:r>
                </w:p>
              </w:tc>
            </w:tr>
            <w:tr w:rsidR="00A2318C" w14:paraId="5F25D617" w14:textId="77777777" w:rsidTr="008C36C8">
              <w:tc>
                <w:tcPr>
                  <w:tcW w:w="7879" w:type="dxa"/>
                  <w:shd w:val="clear" w:color="auto" w:fill="D9D9D9" w:themeFill="background1" w:themeFillShade="D9"/>
                </w:tcPr>
                <w:p w14:paraId="103512FB" w14:textId="77777777" w:rsidR="00A2318C"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A2318C" w14:paraId="2905016C" w14:textId="77777777" w:rsidTr="008C36C8">
              <w:tc>
                <w:tcPr>
                  <w:tcW w:w="7879" w:type="dxa"/>
                </w:tcPr>
                <w:p w14:paraId="49930A75" w14:textId="1B2E19FE" w:rsidR="00A2318C" w:rsidRPr="00450745"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realizar un arreglos de datos con la id de una competencia no  registrada.</w:t>
                  </w:r>
                </w:p>
              </w:tc>
            </w:tr>
            <w:tr w:rsidR="00A2318C" w14:paraId="67E7CC3B" w14:textId="77777777" w:rsidTr="008C36C8">
              <w:tc>
                <w:tcPr>
                  <w:tcW w:w="7879" w:type="dxa"/>
                </w:tcPr>
                <w:p w14:paraId="40145AAF" w14:textId="53E4DD3E" w:rsidR="00A2318C" w:rsidRPr="001514F8"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w:t>
                  </w:r>
                  <w:r>
                    <w:rPr>
                      <w:rFonts w:ascii="Times New Roman" w:hAnsi="Times New Roman" w:cs="Times New Roman"/>
                      <w:bCs/>
                      <w:sz w:val="24"/>
                      <w:szCs w:val="24"/>
                    </w:rPr>
                    <w:t xml:space="preserve">Id de un tipo de competencia –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w:t>
                  </w:r>
                </w:p>
              </w:tc>
            </w:tr>
            <w:tr w:rsidR="00A2318C" w14:paraId="16AB7327" w14:textId="77777777" w:rsidTr="008C36C8">
              <w:tc>
                <w:tcPr>
                  <w:tcW w:w="7879" w:type="dxa"/>
                </w:tcPr>
                <w:p w14:paraId="4292D969" w14:textId="16FF34F2"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34</w:t>
                  </w:r>
                  <w:r>
                    <w:rPr>
                      <w:rFonts w:ascii="Times New Roman" w:hAnsi="Times New Roman" w:cs="Times New Roman"/>
                      <w:sz w:val="24"/>
                      <w:szCs w:val="24"/>
                    </w:rPr>
                    <w:t>.b)</w:t>
                  </w:r>
                </w:p>
              </w:tc>
            </w:tr>
            <w:tr w:rsidR="00A2318C" w14:paraId="6266AED0" w14:textId="77777777" w:rsidTr="008C36C8">
              <w:tc>
                <w:tcPr>
                  <w:tcW w:w="7879" w:type="dxa"/>
                  <w:shd w:val="clear" w:color="auto" w:fill="D9D9D9" w:themeFill="background1" w:themeFillShade="D9"/>
                </w:tcPr>
                <w:p w14:paraId="4A6D691F" w14:textId="77777777" w:rsidR="00A2318C"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A2318C" w14:paraId="6A4DBDA7" w14:textId="77777777" w:rsidTr="008C36C8">
              <w:tc>
                <w:tcPr>
                  <w:tcW w:w="7879" w:type="dxa"/>
                </w:tcPr>
                <w:p w14:paraId="184D58A0" w14:textId="02BFAF5E"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 arreglo de datos con la id de una tipo de competencia, con los datos a modificar no válidos.</w:t>
                  </w:r>
                </w:p>
              </w:tc>
            </w:tr>
            <w:tr w:rsidR="00A2318C" w14:paraId="763F0BB0" w14:textId="77777777" w:rsidTr="008C36C8">
              <w:tc>
                <w:tcPr>
                  <w:tcW w:w="7879" w:type="dxa"/>
                </w:tcPr>
                <w:p w14:paraId="43718D1B" w14:textId="7BC5C8D0" w:rsidR="00A2318C" w:rsidRDefault="00A2318C"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bCs/>
                      <w:sz w:val="24"/>
                      <w:szCs w:val="24"/>
                    </w:rPr>
                    <w:t xml:space="preserve">Id de un tipo de competencia – </w:t>
                  </w:r>
                  <w:proofErr w:type="spellStart"/>
                  <w:r>
                    <w:rPr>
                      <w:rFonts w:ascii="Times New Roman" w:hAnsi="Times New Roman" w:cs="Times New Roman"/>
                      <w:bCs/>
                      <w:sz w:val="24"/>
                      <w:szCs w:val="24"/>
                    </w:rPr>
                    <w:t>Descripcion</w:t>
                  </w:r>
                  <w:proofErr w:type="spellEnd"/>
                  <w:r>
                    <w:rPr>
                      <w:rFonts w:ascii="Times New Roman" w:hAnsi="Times New Roman" w:cs="Times New Roman"/>
                      <w:bCs/>
                      <w:sz w:val="24"/>
                      <w:szCs w:val="24"/>
                    </w:rPr>
                    <w:t>.</w:t>
                  </w:r>
                </w:p>
              </w:tc>
            </w:tr>
            <w:tr w:rsidR="00A2318C" w14:paraId="674784F2" w14:textId="77777777" w:rsidTr="008C36C8">
              <w:tc>
                <w:tcPr>
                  <w:tcW w:w="7879" w:type="dxa"/>
                </w:tcPr>
                <w:p w14:paraId="6BB058B2" w14:textId="08BA2A4F"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34</w:t>
                  </w:r>
                  <w:r>
                    <w:rPr>
                      <w:rFonts w:ascii="Times New Roman" w:hAnsi="Times New Roman" w:cs="Times New Roman"/>
                      <w:sz w:val="24"/>
                      <w:szCs w:val="24"/>
                    </w:rPr>
                    <w:t>.c).</w:t>
                  </w:r>
                </w:p>
              </w:tc>
            </w:tr>
          </w:tbl>
          <w:p w14:paraId="3DC4217D"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A2318C" w14:paraId="111C1FC2" w14:textId="77777777" w:rsidTr="008C36C8">
        <w:tc>
          <w:tcPr>
            <w:tcW w:w="2688" w:type="dxa"/>
          </w:tcPr>
          <w:p w14:paraId="0FA3D774"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1B8D26F4"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A2318C" w14:paraId="48DC0B2A" w14:textId="77777777" w:rsidTr="008C36C8">
        <w:tc>
          <w:tcPr>
            <w:tcW w:w="2688" w:type="dxa"/>
          </w:tcPr>
          <w:p w14:paraId="7EFB0308"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EB03487"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47402BC0" w14:textId="77777777" w:rsidR="00A2318C" w:rsidRDefault="00A2318C" w:rsidP="00A2318C">
      <w:pPr>
        <w:pStyle w:val="Parrafo"/>
        <w:ind w:firstLine="0"/>
      </w:pPr>
      <w:r>
        <w:br w:type="page"/>
      </w:r>
    </w:p>
    <w:p w14:paraId="23F892E5" w14:textId="77777777" w:rsidR="00EE0E74" w:rsidRDefault="00EE0E74" w:rsidP="00A2318C">
      <w:pPr>
        <w:pStyle w:val="Parrafo"/>
        <w:ind w:firstLine="0"/>
      </w:pPr>
    </w:p>
    <w:p w14:paraId="03DB342E" w14:textId="16C45D9B" w:rsidR="00A2318C" w:rsidRDefault="00A2318C" w:rsidP="00A2318C">
      <w:pPr>
        <w:pStyle w:val="Cuadros"/>
      </w:pPr>
      <w:r>
        <w:t>Cuadro Nº</w:t>
      </w:r>
      <w:r w:rsidR="00923348">
        <w:t>35</w:t>
      </w:r>
      <w:r>
        <w:t xml:space="preserve"> Modulo Evento, Sub – modulo: Eliminar Tipo de Competencia</w:t>
      </w:r>
    </w:p>
    <w:tbl>
      <w:tblPr>
        <w:tblStyle w:val="Tablaconcuadrcula"/>
        <w:tblW w:w="0" w:type="auto"/>
        <w:tblInd w:w="322" w:type="dxa"/>
        <w:tblLook w:val="04A0" w:firstRow="1" w:lastRow="0" w:firstColumn="1" w:lastColumn="0" w:noHBand="0" w:noVBand="1"/>
      </w:tblPr>
      <w:tblGrid>
        <w:gridCol w:w="2640"/>
        <w:gridCol w:w="7801"/>
      </w:tblGrid>
      <w:tr w:rsidR="00A2318C" w14:paraId="5E58F6CA" w14:textId="77777777" w:rsidTr="008C36C8">
        <w:tc>
          <w:tcPr>
            <w:tcW w:w="2688" w:type="dxa"/>
          </w:tcPr>
          <w:p w14:paraId="0B6D6A82"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7F9BADA0" w14:textId="77777777" w:rsidR="00A2318C" w:rsidRDefault="00A2318C" w:rsidP="008C36C8"/>
          <w:tbl>
            <w:tblPr>
              <w:tblStyle w:val="Tablaconcuadrcula"/>
              <w:tblW w:w="0" w:type="auto"/>
              <w:tblLook w:val="04A0" w:firstRow="1" w:lastRow="0" w:firstColumn="1" w:lastColumn="0" w:noHBand="0" w:noVBand="1"/>
            </w:tblPr>
            <w:tblGrid>
              <w:gridCol w:w="7575"/>
            </w:tblGrid>
            <w:tr w:rsidR="00A2318C" w14:paraId="298C38C3" w14:textId="77777777" w:rsidTr="008C36C8">
              <w:tc>
                <w:tcPr>
                  <w:tcW w:w="7879" w:type="dxa"/>
                  <w:shd w:val="clear" w:color="auto" w:fill="D9D9D9" w:themeFill="background1" w:themeFillShade="D9"/>
                </w:tcPr>
                <w:p w14:paraId="1260E05E"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A2318C" w14:paraId="0F8654B0" w14:textId="77777777" w:rsidTr="008C36C8">
              <w:tc>
                <w:tcPr>
                  <w:tcW w:w="7879" w:type="dxa"/>
                </w:tcPr>
                <w:p w14:paraId="036A56AD" w14:textId="77777777" w:rsidR="00A2318C" w:rsidRPr="00D574E0"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218BE96A" w14:textId="77777777" w:rsidR="00A2318C" w:rsidRPr="00D574E0"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el dato para la eliminación del registro y detectar fallas del sistema</w:t>
                  </w:r>
                </w:p>
              </w:tc>
            </w:tr>
            <w:tr w:rsidR="00A2318C" w14:paraId="4E20C93B" w14:textId="77777777" w:rsidTr="008C36C8">
              <w:tc>
                <w:tcPr>
                  <w:tcW w:w="7879" w:type="dxa"/>
                  <w:shd w:val="clear" w:color="auto" w:fill="D9D9D9" w:themeFill="background1" w:themeFillShade="D9"/>
                </w:tcPr>
                <w:p w14:paraId="2F6B9ADC"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A2318C" w14:paraId="2DA66A00" w14:textId="77777777" w:rsidTr="008C36C8">
              <w:tc>
                <w:tcPr>
                  <w:tcW w:w="7879" w:type="dxa"/>
                </w:tcPr>
                <w:p w14:paraId="5AD4B812" w14:textId="19203A6C" w:rsidR="00A2318C" w:rsidRPr="00697F7B"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bCs/>
                      <w:sz w:val="24"/>
                      <w:szCs w:val="24"/>
                    </w:rPr>
                    <w:t>Se procede a eliminar un tipo de competencia previamente registrado con el id de tipo de competencia.</w:t>
                  </w:r>
                </w:p>
              </w:tc>
            </w:tr>
            <w:tr w:rsidR="00A2318C" w14:paraId="1D94FFD6" w14:textId="77777777" w:rsidTr="008C36C8">
              <w:tc>
                <w:tcPr>
                  <w:tcW w:w="7879" w:type="dxa"/>
                </w:tcPr>
                <w:p w14:paraId="643D4535" w14:textId="499C906D" w:rsidR="00A2318C" w:rsidRPr="002E4F09"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 tipo de competencia.</w:t>
                  </w:r>
                </w:p>
              </w:tc>
            </w:tr>
            <w:tr w:rsidR="00A2318C" w14:paraId="1D4E6191" w14:textId="77777777" w:rsidTr="008C36C8">
              <w:tc>
                <w:tcPr>
                  <w:tcW w:w="7879" w:type="dxa"/>
                </w:tcPr>
                <w:p w14:paraId="782778B3" w14:textId="655393FB" w:rsidR="00A2318C" w:rsidRPr="008F40E8"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la eliminación con éxito, y las pruebas sean satisfactorias. (Anexo </w:t>
                  </w:r>
                  <w:r w:rsidR="00923348">
                    <w:rPr>
                      <w:rFonts w:ascii="Times New Roman" w:hAnsi="Times New Roman" w:cs="Times New Roman"/>
                      <w:sz w:val="24"/>
                      <w:szCs w:val="24"/>
                    </w:rPr>
                    <w:t>35</w:t>
                  </w:r>
                  <w:r>
                    <w:rPr>
                      <w:rFonts w:ascii="Times New Roman" w:hAnsi="Times New Roman" w:cs="Times New Roman"/>
                      <w:sz w:val="24"/>
                      <w:szCs w:val="24"/>
                    </w:rPr>
                    <w:t>.a)</w:t>
                  </w:r>
                </w:p>
              </w:tc>
            </w:tr>
            <w:tr w:rsidR="00A2318C" w14:paraId="5420B10B" w14:textId="77777777" w:rsidTr="008C36C8">
              <w:tc>
                <w:tcPr>
                  <w:tcW w:w="7879" w:type="dxa"/>
                  <w:shd w:val="clear" w:color="auto" w:fill="D9D9D9" w:themeFill="background1" w:themeFillShade="D9"/>
                </w:tcPr>
                <w:p w14:paraId="6301B8F0" w14:textId="77777777" w:rsidR="00A2318C"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A2318C" w14:paraId="56EAB0AB" w14:textId="77777777" w:rsidTr="008C36C8">
              <w:tc>
                <w:tcPr>
                  <w:tcW w:w="7879" w:type="dxa"/>
                </w:tcPr>
                <w:p w14:paraId="0534D561" w14:textId="6469B276" w:rsidR="00A2318C" w:rsidRPr="00450745"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procede a eliminar un Tipo de competencia no registrado.</w:t>
                  </w:r>
                </w:p>
              </w:tc>
            </w:tr>
            <w:tr w:rsidR="00A2318C" w14:paraId="049A22E6" w14:textId="77777777" w:rsidTr="008C36C8">
              <w:tc>
                <w:tcPr>
                  <w:tcW w:w="7879" w:type="dxa"/>
                </w:tcPr>
                <w:p w14:paraId="04888670" w14:textId="5FDB475D" w:rsidR="00A2318C" w:rsidRPr="001514F8"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Id de Tipo de competencia.</w:t>
                  </w:r>
                </w:p>
              </w:tc>
            </w:tr>
            <w:tr w:rsidR="00A2318C" w14:paraId="42A88A75" w14:textId="77777777" w:rsidTr="008C36C8">
              <w:tc>
                <w:tcPr>
                  <w:tcW w:w="7879" w:type="dxa"/>
                </w:tcPr>
                <w:p w14:paraId="28398B7A" w14:textId="6CA7B604"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35</w:t>
                  </w:r>
                  <w:r>
                    <w:rPr>
                      <w:rFonts w:ascii="Times New Roman" w:hAnsi="Times New Roman" w:cs="Times New Roman"/>
                      <w:sz w:val="24"/>
                      <w:szCs w:val="24"/>
                    </w:rPr>
                    <w:t>.b)</w:t>
                  </w:r>
                </w:p>
              </w:tc>
            </w:tr>
            <w:tr w:rsidR="00A2318C" w14:paraId="30760632" w14:textId="77777777" w:rsidTr="008C36C8">
              <w:tc>
                <w:tcPr>
                  <w:tcW w:w="7879" w:type="dxa"/>
                  <w:shd w:val="clear" w:color="auto" w:fill="D9D9D9" w:themeFill="background1" w:themeFillShade="D9"/>
                </w:tcPr>
                <w:p w14:paraId="56D47AC0" w14:textId="77777777" w:rsidR="00A2318C"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A2318C" w14:paraId="1E18775E" w14:textId="77777777" w:rsidTr="008C36C8">
              <w:tc>
                <w:tcPr>
                  <w:tcW w:w="7879" w:type="dxa"/>
                </w:tcPr>
                <w:p w14:paraId="3AD87BF7" w14:textId="1356EDA7"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procede a eliminar a un tipo de competencia previamente registrado, con el dato del </w:t>
                  </w:r>
                  <w:proofErr w:type="gramStart"/>
                  <w:r>
                    <w:rPr>
                      <w:rFonts w:ascii="Times New Roman" w:hAnsi="Times New Roman" w:cs="Times New Roman"/>
                      <w:sz w:val="24"/>
                      <w:szCs w:val="24"/>
                    </w:rPr>
                    <w:t>campo ”</w:t>
                  </w:r>
                  <w:proofErr w:type="gramEnd"/>
                  <w:r>
                    <w:rPr>
                      <w:rFonts w:ascii="Times New Roman" w:hAnsi="Times New Roman" w:cs="Times New Roman"/>
                      <w:sz w:val="24"/>
                      <w:szCs w:val="24"/>
                    </w:rPr>
                    <w:t>id de tipo de competencia” invalido.</w:t>
                  </w:r>
                </w:p>
              </w:tc>
            </w:tr>
            <w:tr w:rsidR="00A2318C" w14:paraId="69F9A672" w14:textId="77777777" w:rsidTr="008C36C8">
              <w:tc>
                <w:tcPr>
                  <w:tcW w:w="7879" w:type="dxa"/>
                </w:tcPr>
                <w:p w14:paraId="2BA81350" w14:textId="60966025" w:rsidR="00A2318C" w:rsidRPr="00A2318C"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 tipo de competencia</w:t>
                  </w:r>
                </w:p>
              </w:tc>
            </w:tr>
            <w:tr w:rsidR="00A2318C" w14:paraId="4A5FBA78" w14:textId="77777777" w:rsidTr="008C36C8">
              <w:tc>
                <w:tcPr>
                  <w:tcW w:w="7879" w:type="dxa"/>
                </w:tcPr>
                <w:p w14:paraId="29736112" w14:textId="5E48C03E" w:rsidR="00A2318C" w:rsidRPr="00226B4D" w:rsidRDefault="00A2318C"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35</w:t>
                  </w:r>
                  <w:r>
                    <w:rPr>
                      <w:rFonts w:ascii="Times New Roman" w:hAnsi="Times New Roman" w:cs="Times New Roman"/>
                      <w:sz w:val="24"/>
                      <w:szCs w:val="24"/>
                    </w:rPr>
                    <w:t>.c).</w:t>
                  </w:r>
                </w:p>
              </w:tc>
            </w:tr>
          </w:tbl>
          <w:p w14:paraId="558159A5"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A2318C" w14:paraId="495C9D6C" w14:textId="77777777" w:rsidTr="008C36C8">
        <w:tc>
          <w:tcPr>
            <w:tcW w:w="2688" w:type="dxa"/>
          </w:tcPr>
          <w:p w14:paraId="16009A26"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30265376"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A2318C" w14:paraId="57B4A0A9" w14:textId="77777777" w:rsidTr="008C36C8">
        <w:tc>
          <w:tcPr>
            <w:tcW w:w="2688" w:type="dxa"/>
          </w:tcPr>
          <w:p w14:paraId="011023FC" w14:textId="77777777" w:rsidR="00A2318C" w:rsidRPr="00D574E0" w:rsidRDefault="00A2318C"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634135AA" w14:textId="77777777" w:rsidR="00A2318C" w:rsidRDefault="00A2318C"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42A7666F" w14:textId="2F35735C" w:rsidR="005F03C8" w:rsidRDefault="00A2318C" w:rsidP="00A2318C">
      <w:r>
        <w:br w:type="page"/>
      </w:r>
    </w:p>
    <w:p w14:paraId="0C091BE5" w14:textId="1CAA507F" w:rsidR="005F03C8" w:rsidRDefault="005F03C8" w:rsidP="001821C2">
      <w:pPr>
        <w:spacing w:after="0"/>
      </w:pPr>
    </w:p>
    <w:p w14:paraId="10AC05D2" w14:textId="6C40701E" w:rsidR="005F03C8" w:rsidRDefault="005F03C8" w:rsidP="005F03C8">
      <w:pPr>
        <w:pStyle w:val="Cuadros"/>
      </w:pPr>
      <w:r>
        <w:t>Cuadro Nº</w:t>
      </w:r>
      <w:r w:rsidR="00923348">
        <w:t>36</w:t>
      </w:r>
      <w:r>
        <w:t xml:space="preserve"> Modulo Eventos, Sub – modulo: Registrar Evento</w:t>
      </w:r>
    </w:p>
    <w:tbl>
      <w:tblPr>
        <w:tblStyle w:val="Tablaconcuadrcula"/>
        <w:tblW w:w="0" w:type="auto"/>
        <w:tblInd w:w="322" w:type="dxa"/>
        <w:tblLook w:val="04A0" w:firstRow="1" w:lastRow="0" w:firstColumn="1" w:lastColumn="0" w:noHBand="0" w:noVBand="1"/>
      </w:tblPr>
      <w:tblGrid>
        <w:gridCol w:w="2640"/>
        <w:gridCol w:w="7801"/>
      </w:tblGrid>
      <w:tr w:rsidR="005F03C8" w14:paraId="4A13F36B" w14:textId="77777777" w:rsidTr="005F03C8">
        <w:tc>
          <w:tcPr>
            <w:tcW w:w="2688" w:type="dxa"/>
          </w:tcPr>
          <w:p w14:paraId="32680F20" w14:textId="77777777" w:rsidR="005F03C8" w:rsidRPr="00D574E0"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5D18FD30" w14:textId="77777777" w:rsidR="005F03C8" w:rsidRDefault="005F03C8" w:rsidP="005F03C8"/>
          <w:tbl>
            <w:tblPr>
              <w:tblStyle w:val="Tablaconcuadrcula"/>
              <w:tblW w:w="0" w:type="auto"/>
              <w:tblLook w:val="04A0" w:firstRow="1" w:lastRow="0" w:firstColumn="1" w:lastColumn="0" w:noHBand="0" w:noVBand="1"/>
            </w:tblPr>
            <w:tblGrid>
              <w:gridCol w:w="7575"/>
            </w:tblGrid>
            <w:tr w:rsidR="005F03C8" w14:paraId="3D430D1B" w14:textId="77777777" w:rsidTr="005F03C8">
              <w:tc>
                <w:tcPr>
                  <w:tcW w:w="7879" w:type="dxa"/>
                  <w:shd w:val="clear" w:color="auto" w:fill="D9D9D9" w:themeFill="background1" w:themeFillShade="D9"/>
                </w:tcPr>
                <w:p w14:paraId="22B60DFB" w14:textId="77777777" w:rsidR="005F03C8" w:rsidRPr="00D574E0"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5F03C8" w14:paraId="6209DD3A" w14:textId="77777777" w:rsidTr="005F03C8">
              <w:tc>
                <w:tcPr>
                  <w:tcW w:w="7879" w:type="dxa"/>
                </w:tcPr>
                <w:p w14:paraId="505AA41E" w14:textId="77777777" w:rsidR="005F03C8" w:rsidRPr="00D574E0"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4056EE89" w14:textId="77777777" w:rsidR="005F03C8" w:rsidRPr="00D574E0"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registrados y detectar posibles fallas</w:t>
                  </w:r>
                </w:p>
              </w:tc>
            </w:tr>
            <w:tr w:rsidR="005F03C8" w14:paraId="4BC20828" w14:textId="77777777" w:rsidTr="005F03C8">
              <w:tc>
                <w:tcPr>
                  <w:tcW w:w="7879" w:type="dxa"/>
                  <w:shd w:val="clear" w:color="auto" w:fill="D9D9D9" w:themeFill="background1" w:themeFillShade="D9"/>
                </w:tcPr>
                <w:p w14:paraId="2F78E3A5" w14:textId="77777777" w:rsidR="005F03C8" w:rsidRPr="00D574E0"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5F03C8" w14:paraId="72BC31BB" w14:textId="77777777" w:rsidTr="005F03C8">
              <w:tc>
                <w:tcPr>
                  <w:tcW w:w="7879" w:type="dxa"/>
                </w:tcPr>
                <w:p w14:paraId="6DBFD0DA" w14:textId="7AA26FCA" w:rsidR="005F03C8" w:rsidRPr="00450745"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w:t>
                  </w:r>
                  <w:r w:rsidR="004F3ACC">
                    <w:rPr>
                      <w:rFonts w:ascii="Times New Roman" w:hAnsi="Times New Roman" w:cs="Times New Roman"/>
                      <w:sz w:val="24"/>
                      <w:szCs w:val="24"/>
                    </w:rPr>
                    <w:t>s para el registro de un evento</w:t>
                  </w:r>
                  <w:r>
                    <w:rPr>
                      <w:rFonts w:ascii="Times New Roman" w:hAnsi="Times New Roman" w:cs="Times New Roman"/>
                      <w:sz w:val="24"/>
                      <w:szCs w:val="24"/>
                    </w:rPr>
                    <w:t>, y a su vez evaluar la respuesta</w:t>
                  </w:r>
                </w:p>
              </w:tc>
            </w:tr>
            <w:tr w:rsidR="005F03C8" w14:paraId="211DE1E2" w14:textId="77777777" w:rsidTr="005F03C8">
              <w:tc>
                <w:tcPr>
                  <w:tcW w:w="7879" w:type="dxa"/>
                </w:tcPr>
                <w:p w14:paraId="38CCBA8F" w14:textId="3DC42133" w:rsidR="005F03C8" w:rsidRPr="004F3ACC" w:rsidRDefault="005F03C8" w:rsidP="004F3ACC">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sidR="004F3ACC">
                    <w:rPr>
                      <w:rFonts w:ascii="Times New Roman" w:hAnsi="Times New Roman" w:cs="Times New Roman"/>
                      <w:bCs/>
                      <w:sz w:val="24"/>
                      <w:szCs w:val="24"/>
                    </w:rPr>
                    <w:t xml:space="preserve">Nombre del evento – lugar del evento – fecha de apertura – fecha de clausura – </w:t>
                  </w:r>
                  <w:proofErr w:type="spellStart"/>
                  <w:r w:rsidR="004F3ACC">
                    <w:rPr>
                      <w:rFonts w:ascii="Times New Roman" w:hAnsi="Times New Roman" w:cs="Times New Roman"/>
                      <w:bCs/>
                      <w:sz w:val="24"/>
                      <w:szCs w:val="24"/>
                    </w:rPr>
                    <w:t>Categoria</w:t>
                  </w:r>
                  <w:proofErr w:type="spellEnd"/>
                  <w:r w:rsidR="004F3ACC">
                    <w:rPr>
                      <w:rFonts w:ascii="Times New Roman" w:hAnsi="Times New Roman" w:cs="Times New Roman"/>
                      <w:bCs/>
                      <w:sz w:val="24"/>
                      <w:szCs w:val="24"/>
                    </w:rPr>
                    <w:t xml:space="preserve"> – </w:t>
                  </w:r>
                  <w:proofErr w:type="spellStart"/>
                  <w:r w:rsidR="004F3ACC">
                    <w:rPr>
                      <w:rFonts w:ascii="Times New Roman" w:hAnsi="Times New Roman" w:cs="Times New Roman"/>
                      <w:bCs/>
                      <w:sz w:val="24"/>
                      <w:szCs w:val="24"/>
                    </w:rPr>
                    <w:t>Subs</w:t>
                  </w:r>
                  <w:proofErr w:type="spellEnd"/>
                  <w:r w:rsidR="004F3ACC">
                    <w:rPr>
                      <w:rFonts w:ascii="Times New Roman" w:hAnsi="Times New Roman" w:cs="Times New Roman"/>
                      <w:bCs/>
                      <w:sz w:val="24"/>
                      <w:szCs w:val="24"/>
                    </w:rPr>
                    <w:t xml:space="preserve"> – Tipo de Evento</w:t>
                  </w:r>
                </w:p>
              </w:tc>
            </w:tr>
            <w:tr w:rsidR="005F03C8" w14:paraId="55795AAB" w14:textId="77777777" w:rsidTr="005F03C8">
              <w:tc>
                <w:tcPr>
                  <w:tcW w:w="7879" w:type="dxa"/>
                </w:tcPr>
                <w:p w14:paraId="126F5E17" w14:textId="55AE251A" w:rsidR="005F03C8" w:rsidRPr="008F40E8"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qu</w:t>
                  </w:r>
                  <w:r w:rsidR="004F3ACC">
                    <w:rPr>
                      <w:rFonts w:ascii="Times New Roman" w:hAnsi="Times New Roman" w:cs="Times New Roman"/>
                      <w:sz w:val="24"/>
                      <w:szCs w:val="24"/>
                    </w:rPr>
                    <w:t xml:space="preserve">e los filtros aplicados (Anexo </w:t>
                  </w:r>
                  <w:r w:rsidR="00923348">
                    <w:rPr>
                      <w:rFonts w:ascii="Times New Roman" w:hAnsi="Times New Roman" w:cs="Times New Roman"/>
                      <w:sz w:val="24"/>
                      <w:szCs w:val="24"/>
                    </w:rPr>
                    <w:t>36</w:t>
                  </w:r>
                  <w:r>
                    <w:rPr>
                      <w:rFonts w:ascii="Times New Roman" w:hAnsi="Times New Roman" w:cs="Times New Roman"/>
                      <w:sz w:val="24"/>
                      <w:szCs w:val="24"/>
                    </w:rPr>
                    <w:t>.a) sean correctos y la</w:t>
                  </w:r>
                  <w:r w:rsidR="004F3ACC">
                    <w:rPr>
                      <w:rFonts w:ascii="Times New Roman" w:hAnsi="Times New Roman" w:cs="Times New Roman"/>
                      <w:sz w:val="24"/>
                      <w:szCs w:val="24"/>
                    </w:rPr>
                    <w:t xml:space="preserve">s pruebas sean exitosa. (Anexo </w:t>
                  </w:r>
                  <w:r w:rsidR="00923348">
                    <w:rPr>
                      <w:rFonts w:ascii="Times New Roman" w:hAnsi="Times New Roman" w:cs="Times New Roman"/>
                      <w:sz w:val="24"/>
                      <w:szCs w:val="24"/>
                    </w:rPr>
                    <w:t>36</w:t>
                  </w:r>
                  <w:r>
                    <w:rPr>
                      <w:rFonts w:ascii="Times New Roman" w:hAnsi="Times New Roman" w:cs="Times New Roman"/>
                      <w:sz w:val="24"/>
                      <w:szCs w:val="24"/>
                    </w:rPr>
                    <w:t>.b)</w:t>
                  </w:r>
                </w:p>
              </w:tc>
            </w:tr>
            <w:tr w:rsidR="005F03C8" w14:paraId="066E3E78" w14:textId="77777777" w:rsidTr="005F03C8">
              <w:tc>
                <w:tcPr>
                  <w:tcW w:w="7879" w:type="dxa"/>
                  <w:shd w:val="clear" w:color="auto" w:fill="D9D9D9" w:themeFill="background1" w:themeFillShade="D9"/>
                </w:tcPr>
                <w:p w14:paraId="2B982272" w14:textId="77777777" w:rsidR="005F03C8"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5F03C8" w14:paraId="33647DA8" w14:textId="77777777" w:rsidTr="005F03C8">
              <w:tc>
                <w:tcPr>
                  <w:tcW w:w="7879" w:type="dxa"/>
                </w:tcPr>
                <w:p w14:paraId="4E5F26E8" w14:textId="77777777" w:rsidR="005F03C8" w:rsidRPr="00450745"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de un registro previamente registrado, se evaluará la respuesta del sistema.</w:t>
                  </w:r>
                </w:p>
              </w:tc>
            </w:tr>
            <w:tr w:rsidR="005F03C8" w14:paraId="65FE1EA0" w14:textId="77777777" w:rsidTr="005F03C8">
              <w:tc>
                <w:tcPr>
                  <w:tcW w:w="7879" w:type="dxa"/>
                </w:tcPr>
                <w:p w14:paraId="313554AC" w14:textId="289E3A27" w:rsidR="005F03C8" w:rsidRDefault="005F03C8"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4F3ACC">
                    <w:rPr>
                      <w:rFonts w:ascii="Times New Roman" w:hAnsi="Times New Roman" w:cs="Times New Roman"/>
                      <w:bCs/>
                      <w:sz w:val="24"/>
                      <w:szCs w:val="24"/>
                    </w:rPr>
                    <w:t xml:space="preserve">Nombre del evento – lugar del evento – fecha de apertura – fecha de clausura – </w:t>
                  </w:r>
                  <w:proofErr w:type="spellStart"/>
                  <w:r w:rsidR="004F3ACC">
                    <w:rPr>
                      <w:rFonts w:ascii="Times New Roman" w:hAnsi="Times New Roman" w:cs="Times New Roman"/>
                      <w:bCs/>
                      <w:sz w:val="24"/>
                      <w:szCs w:val="24"/>
                    </w:rPr>
                    <w:t>Categoria</w:t>
                  </w:r>
                  <w:proofErr w:type="spellEnd"/>
                  <w:r w:rsidR="004F3ACC">
                    <w:rPr>
                      <w:rFonts w:ascii="Times New Roman" w:hAnsi="Times New Roman" w:cs="Times New Roman"/>
                      <w:bCs/>
                      <w:sz w:val="24"/>
                      <w:szCs w:val="24"/>
                    </w:rPr>
                    <w:t xml:space="preserve"> – </w:t>
                  </w:r>
                  <w:proofErr w:type="spellStart"/>
                  <w:r w:rsidR="004F3ACC">
                    <w:rPr>
                      <w:rFonts w:ascii="Times New Roman" w:hAnsi="Times New Roman" w:cs="Times New Roman"/>
                      <w:bCs/>
                      <w:sz w:val="24"/>
                      <w:szCs w:val="24"/>
                    </w:rPr>
                    <w:t>Subs</w:t>
                  </w:r>
                  <w:proofErr w:type="spellEnd"/>
                  <w:r w:rsidR="004F3ACC">
                    <w:rPr>
                      <w:rFonts w:ascii="Times New Roman" w:hAnsi="Times New Roman" w:cs="Times New Roman"/>
                      <w:bCs/>
                      <w:sz w:val="24"/>
                      <w:szCs w:val="24"/>
                    </w:rPr>
                    <w:t xml:space="preserve"> – Tipo de Evento</w:t>
                  </w:r>
                </w:p>
              </w:tc>
            </w:tr>
            <w:tr w:rsidR="005F03C8" w14:paraId="0735E95B" w14:textId="77777777" w:rsidTr="005F03C8">
              <w:tc>
                <w:tcPr>
                  <w:tcW w:w="7879" w:type="dxa"/>
                </w:tcPr>
                <w:p w14:paraId="60E9DFA7" w14:textId="454E46D5" w:rsidR="005F03C8" w:rsidRPr="00226B4D"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sidR="004F3ACC">
                    <w:rPr>
                      <w:rFonts w:ascii="Times New Roman" w:hAnsi="Times New Roman" w:cs="Times New Roman"/>
                      <w:sz w:val="24"/>
                      <w:szCs w:val="24"/>
                    </w:rPr>
                    <w:t xml:space="preserve"> los filtros aplicados (Anexo </w:t>
                  </w:r>
                  <w:r w:rsidR="00923348">
                    <w:rPr>
                      <w:rFonts w:ascii="Times New Roman" w:hAnsi="Times New Roman" w:cs="Times New Roman"/>
                      <w:sz w:val="24"/>
                      <w:szCs w:val="24"/>
                    </w:rPr>
                    <w:t>36</w:t>
                  </w:r>
                  <w:r>
                    <w:rPr>
                      <w:rFonts w:ascii="Times New Roman" w:hAnsi="Times New Roman" w:cs="Times New Roman"/>
                      <w:sz w:val="24"/>
                      <w:szCs w:val="24"/>
                    </w:rPr>
                    <w:t>.c) sea evaluado y el resultado sea exitosos, y que la prueba culmine s</w:t>
                  </w:r>
                  <w:r w:rsidR="004F3ACC">
                    <w:rPr>
                      <w:rFonts w:ascii="Times New Roman" w:hAnsi="Times New Roman" w:cs="Times New Roman"/>
                      <w:sz w:val="24"/>
                      <w:szCs w:val="24"/>
                    </w:rPr>
                    <w:t xml:space="preserve">in ningún inconveniente (Anexo </w:t>
                  </w:r>
                  <w:r w:rsidR="00923348">
                    <w:rPr>
                      <w:rFonts w:ascii="Times New Roman" w:hAnsi="Times New Roman" w:cs="Times New Roman"/>
                      <w:sz w:val="24"/>
                      <w:szCs w:val="24"/>
                    </w:rPr>
                    <w:t>36</w:t>
                  </w:r>
                  <w:r>
                    <w:rPr>
                      <w:rFonts w:ascii="Times New Roman" w:hAnsi="Times New Roman" w:cs="Times New Roman"/>
                      <w:sz w:val="24"/>
                      <w:szCs w:val="24"/>
                    </w:rPr>
                    <w:t>.d).</w:t>
                  </w:r>
                </w:p>
              </w:tc>
            </w:tr>
            <w:tr w:rsidR="005F03C8" w14:paraId="298D6B6B" w14:textId="77777777" w:rsidTr="005F03C8">
              <w:tc>
                <w:tcPr>
                  <w:tcW w:w="7879" w:type="dxa"/>
                  <w:shd w:val="clear" w:color="auto" w:fill="D9D9D9" w:themeFill="background1" w:themeFillShade="D9"/>
                </w:tcPr>
                <w:p w14:paraId="3A45F9D0" w14:textId="77777777" w:rsidR="005F03C8"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5F03C8" w14:paraId="181DF89D" w14:textId="77777777" w:rsidTr="005F03C8">
              <w:tc>
                <w:tcPr>
                  <w:tcW w:w="7879" w:type="dxa"/>
                </w:tcPr>
                <w:p w14:paraId="315EACF5" w14:textId="77777777" w:rsidR="005F03C8" w:rsidRPr="00226B4D" w:rsidRDefault="005F03C8"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a su vez se evaluará la respuesta del sistema.</w:t>
                  </w:r>
                </w:p>
              </w:tc>
            </w:tr>
            <w:tr w:rsidR="005F03C8" w14:paraId="73CC6BFC" w14:textId="77777777" w:rsidTr="005F03C8">
              <w:tc>
                <w:tcPr>
                  <w:tcW w:w="7879" w:type="dxa"/>
                </w:tcPr>
                <w:p w14:paraId="50D76F0F" w14:textId="1CAF313B" w:rsidR="005F03C8" w:rsidRDefault="005F03C8"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4F3ACC">
                    <w:rPr>
                      <w:rFonts w:ascii="Times New Roman" w:hAnsi="Times New Roman" w:cs="Times New Roman"/>
                      <w:bCs/>
                      <w:sz w:val="24"/>
                      <w:szCs w:val="24"/>
                    </w:rPr>
                    <w:t xml:space="preserve">Nombre del evento – lugar del evento – fecha de apertura – fecha de clausura – </w:t>
                  </w:r>
                  <w:proofErr w:type="spellStart"/>
                  <w:r w:rsidR="004F3ACC">
                    <w:rPr>
                      <w:rFonts w:ascii="Times New Roman" w:hAnsi="Times New Roman" w:cs="Times New Roman"/>
                      <w:bCs/>
                      <w:sz w:val="24"/>
                      <w:szCs w:val="24"/>
                    </w:rPr>
                    <w:t>Categoria</w:t>
                  </w:r>
                  <w:proofErr w:type="spellEnd"/>
                  <w:r w:rsidR="004F3ACC">
                    <w:rPr>
                      <w:rFonts w:ascii="Times New Roman" w:hAnsi="Times New Roman" w:cs="Times New Roman"/>
                      <w:bCs/>
                      <w:sz w:val="24"/>
                      <w:szCs w:val="24"/>
                    </w:rPr>
                    <w:t xml:space="preserve"> – </w:t>
                  </w:r>
                  <w:proofErr w:type="spellStart"/>
                  <w:r w:rsidR="004F3ACC">
                    <w:rPr>
                      <w:rFonts w:ascii="Times New Roman" w:hAnsi="Times New Roman" w:cs="Times New Roman"/>
                      <w:bCs/>
                      <w:sz w:val="24"/>
                      <w:szCs w:val="24"/>
                    </w:rPr>
                    <w:t>Subs</w:t>
                  </w:r>
                  <w:proofErr w:type="spellEnd"/>
                  <w:r w:rsidR="004F3ACC">
                    <w:rPr>
                      <w:rFonts w:ascii="Times New Roman" w:hAnsi="Times New Roman" w:cs="Times New Roman"/>
                      <w:bCs/>
                      <w:sz w:val="24"/>
                      <w:szCs w:val="24"/>
                    </w:rPr>
                    <w:t xml:space="preserve"> – Tipo de Evento</w:t>
                  </w:r>
                </w:p>
              </w:tc>
            </w:tr>
            <w:tr w:rsidR="005F03C8" w14:paraId="31648D90" w14:textId="77777777" w:rsidTr="005F03C8">
              <w:tc>
                <w:tcPr>
                  <w:tcW w:w="7879" w:type="dxa"/>
                </w:tcPr>
                <w:p w14:paraId="0457A513" w14:textId="3B4B61C7" w:rsidR="005F03C8" w:rsidRPr="00226B4D" w:rsidRDefault="005F03C8" w:rsidP="004F3ACC">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36</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36</w:t>
                  </w:r>
                  <w:r>
                    <w:rPr>
                      <w:rFonts w:ascii="Times New Roman" w:hAnsi="Times New Roman" w:cs="Times New Roman"/>
                      <w:sz w:val="24"/>
                      <w:szCs w:val="24"/>
                    </w:rPr>
                    <w:t>.f).</w:t>
                  </w:r>
                </w:p>
              </w:tc>
            </w:tr>
          </w:tbl>
          <w:p w14:paraId="7997A7F9" w14:textId="77777777" w:rsidR="005F03C8" w:rsidRDefault="005F03C8"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5F03C8" w14:paraId="40F4217D" w14:textId="77777777" w:rsidTr="005F03C8">
        <w:tc>
          <w:tcPr>
            <w:tcW w:w="2688" w:type="dxa"/>
          </w:tcPr>
          <w:p w14:paraId="7A6E225D" w14:textId="77777777" w:rsidR="005F03C8" w:rsidRPr="00D574E0"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6E294976" w14:textId="77777777" w:rsidR="005F03C8" w:rsidRDefault="005F03C8"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5F03C8" w14:paraId="62CF07B4" w14:textId="77777777" w:rsidTr="005F03C8">
        <w:tc>
          <w:tcPr>
            <w:tcW w:w="2688" w:type="dxa"/>
          </w:tcPr>
          <w:p w14:paraId="70B5885B" w14:textId="77777777" w:rsidR="005F03C8" w:rsidRPr="00D574E0" w:rsidRDefault="005F03C8"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F3D03FD" w14:textId="77777777" w:rsidR="005F03C8" w:rsidRDefault="005F03C8"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032780EA" w14:textId="77777777" w:rsidR="005F03C8" w:rsidRDefault="005F03C8" w:rsidP="005F03C8">
      <w:pPr>
        <w:spacing w:after="0"/>
      </w:pPr>
    </w:p>
    <w:p w14:paraId="1F719304" w14:textId="77777777" w:rsidR="00D471D0" w:rsidRDefault="005F03C8">
      <w:r>
        <w:br w:type="page"/>
      </w:r>
    </w:p>
    <w:p w14:paraId="211CEAD2" w14:textId="05236722" w:rsidR="00D471D0" w:rsidRDefault="00D471D0" w:rsidP="00D471D0">
      <w:pPr>
        <w:spacing w:after="0"/>
      </w:pPr>
    </w:p>
    <w:p w14:paraId="38D6F96B" w14:textId="7542C8FC" w:rsidR="00D471D0" w:rsidRDefault="00D471D0" w:rsidP="00D471D0">
      <w:pPr>
        <w:pStyle w:val="Cuadros"/>
      </w:pPr>
      <w:bookmarkStart w:id="0" w:name="_Hlk182962153"/>
      <w:r>
        <w:t>Cuadro Nº</w:t>
      </w:r>
      <w:r w:rsidR="00923348">
        <w:t>37</w:t>
      </w:r>
      <w:r>
        <w:t xml:space="preserve"> Modulo Eventos, Sub – modulo: </w:t>
      </w:r>
      <w:r w:rsidR="000E1DF1">
        <w:t>Consultar</w:t>
      </w:r>
      <w:r>
        <w:t xml:space="preserve"> Evento</w:t>
      </w:r>
    </w:p>
    <w:tbl>
      <w:tblPr>
        <w:tblStyle w:val="Tablaconcuadrcula"/>
        <w:tblW w:w="0" w:type="auto"/>
        <w:tblInd w:w="322" w:type="dxa"/>
        <w:tblLook w:val="04A0" w:firstRow="1" w:lastRow="0" w:firstColumn="1" w:lastColumn="0" w:noHBand="0" w:noVBand="1"/>
      </w:tblPr>
      <w:tblGrid>
        <w:gridCol w:w="2640"/>
        <w:gridCol w:w="7801"/>
      </w:tblGrid>
      <w:tr w:rsidR="000E1DF1" w14:paraId="2CF0BA4C" w14:textId="77777777" w:rsidTr="000E1DF1">
        <w:tc>
          <w:tcPr>
            <w:tcW w:w="2640" w:type="dxa"/>
          </w:tcPr>
          <w:p w14:paraId="2A2B437B" w14:textId="53FDD5EC" w:rsidR="000E1DF1" w:rsidRPr="00D574E0"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6719142D" w14:textId="77777777" w:rsidR="000E1DF1" w:rsidRDefault="000E1DF1" w:rsidP="000E1DF1"/>
          <w:tbl>
            <w:tblPr>
              <w:tblStyle w:val="Tablaconcuadrcula"/>
              <w:tblW w:w="0" w:type="auto"/>
              <w:tblLook w:val="04A0" w:firstRow="1" w:lastRow="0" w:firstColumn="1" w:lastColumn="0" w:noHBand="0" w:noVBand="1"/>
            </w:tblPr>
            <w:tblGrid>
              <w:gridCol w:w="7572"/>
            </w:tblGrid>
            <w:tr w:rsidR="000E1DF1" w14:paraId="3F78899B" w14:textId="77777777" w:rsidTr="008C36C8">
              <w:tc>
                <w:tcPr>
                  <w:tcW w:w="7572" w:type="dxa"/>
                  <w:shd w:val="clear" w:color="auto" w:fill="D9D9D9" w:themeFill="background1" w:themeFillShade="D9"/>
                </w:tcPr>
                <w:p w14:paraId="4827F1EA" w14:textId="77777777" w:rsidR="000E1DF1" w:rsidRPr="00D574E0"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0E1DF1" w14:paraId="32AA5AE5" w14:textId="77777777" w:rsidTr="008C36C8">
              <w:tc>
                <w:tcPr>
                  <w:tcW w:w="7572" w:type="dxa"/>
                </w:tcPr>
                <w:p w14:paraId="0E43D2DB" w14:textId="77777777" w:rsidR="000E1DF1" w:rsidRPr="00D574E0"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AFCE357" w14:textId="4CF21D83" w:rsidR="000E1DF1" w:rsidRPr="00D574E0"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consultar y detectar posibles fallas</w:t>
                  </w:r>
                </w:p>
              </w:tc>
            </w:tr>
            <w:tr w:rsidR="000E1DF1" w14:paraId="2D1035BA" w14:textId="77777777" w:rsidTr="008C36C8">
              <w:tc>
                <w:tcPr>
                  <w:tcW w:w="7572" w:type="dxa"/>
                  <w:shd w:val="clear" w:color="auto" w:fill="D9D9D9" w:themeFill="background1" w:themeFillShade="D9"/>
                </w:tcPr>
                <w:p w14:paraId="4C6DD84F" w14:textId="77777777" w:rsidR="000E1DF1" w:rsidRPr="00D574E0"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0E1DF1" w14:paraId="66D10FFB" w14:textId="77777777" w:rsidTr="008C36C8">
              <w:tc>
                <w:tcPr>
                  <w:tcW w:w="7572" w:type="dxa"/>
                </w:tcPr>
                <w:p w14:paraId="61E9F10B" w14:textId="1440868D" w:rsidR="000E1DF1" w:rsidRPr="00450745"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una consulta general de los eventos previamente registrado</w:t>
                  </w:r>
                </w:p>
              </w:tc>
            </w:tr>
            <w:tr w:rsidR="000E1DF1" w14:paraId="3FA8FE4E" w14:textId="77777777" w:rsidTr="008C36C8">
              <w:tc>
                <w:tcPr>
                  <w:tcW w:w="7572" w:type="dxa"/>
                </w:tcPr>
                <w:p w14:paraId="7D5EF9FB" w14:textId="77777777" w:rsidR="000E1DF1" w:rsidRPr="00D471D0"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Ninguno</w:t>
                  </w:r>
                </w:p>
              </w:tc>
            </w:tr>
            <w:tr w:rsidR="000E1DF1" w14:paraId="595018C7" w14:textId="77777777" w:rsidTr="008C36C8">
              <w:tc>
                <w:tcPr>
                  <w:tcW w:w="7572" w:type="dxa"/>
                </w:tcPr>
                <w:p w14:paraId="5130D45F" w14:textId="6BF95B8C" w:rsidR="000E1DF1" w:rsidRPr="008F40E8"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37</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37</w:t>
                  </w:r>
                  <w:r>
                    <w:rPr>
                      <w:rFonts w:ascii="Times New Roman" w:hAnsi="Times New Roman" w:cs="Times New Roman"/>
                      <w:sz w:val="24"/>
                      <w:szCs w:val="24"/>
                    </w:rPr>
                    <w:t>.b)</w:t>
                  </w:r>
                </w:p>
              </w:tc>
            </w:tr>
            <w:tr w:rsidR="000E1DF1" w14:paraId="788CFFD5" w14:textId="77777777" w:rsidTr="008C36C8">
              <w:tc>
                <w:tcPr>
                  <w:tcW w:w="7572" w:type="dxa"/>
                  <w:shd w:val="clear" w:color="auto" w:fill="D9D9D9" w:themeFill="background1" w:themeFillShade="D9"/>
                </w:tcPr>
                <w:p w14:paraId="70D36315" w14:textId="77777777" w:rsidR="000E1DF1"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0E1DF1" w14:paraId="22625D81" w14:textId="77777777" w:rsidTr="008C36C8">
              <w:tc>
                <w:tcPr>
                  <w:tcW w:w="7572" w:type="dxa"/>
                </w:tcPr>
                <w:p w14:paraId="543F7B19" w14:textId="77777777" w:rsidR="000E1DF1" w:rsidRPr="00450745"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una consulta individual de un evento.</w:t>
                  </w:r>
                </w:p>
              </w:tc>
            </w:tr>
            <w:tr w:rsidR="000E1DF1" w14:paraId="386361AF" w14:textId="77777777" w:rsidTr="008C36C8">
              <w:tc>
                <w:tcPr>
                  <w:tcW w:w="7572" w:type="dxa"/>
                </w:tcPr>
                <w:p w14:paraId="32A9D529" w14:textId="77777777" w:rsidR="000E1DF1" w:rsidRDefault="000E1DF1" w:rsidP="000E1DF1">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Evento.</w:t>
                  </w:r>
                </w:p>
              </w:tc>
            </w:tr>
            <w:tr w:rsidR="000E1DF1" w14:paraId="45F344A4" w14:textId="77777777" w:rsidTr="008C36C8">
              <w:tc>
                <w:tcPr>
                  <w:tcW w:w="7572" w:type="dxa"/>
                </w:tcPr>
                <w:p w14:paraId="57A73D9B" w14:textId="02D97EEE" w:rsidR="000E1DF1" w:rsidRPr="00226B4D"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37</w:t>
                  </w:r>
                  <w:r>
                    <w:rPr>
                      <w:rFonts w:ascii="Times New Roman" w:hAnsi="Times New Roman" w:cs="Times New Roman"/>
                      <w:sz w:val="24"/>
                      <w:szCs w:val="24"/>
                    </w:rPr>
                    <w:t xml:space="preserve">.c) sean correctos y las pruebas sean exitosa. (Anexo </w:t>
                  </w:r>
                  <w:r w:rsidR="00923348">
                    <w:rPr>
                      <w:rFonts w:ascii="Times New Roman" w:hAnsi="Times New Roman" w:cs="Times New Roman"/>
                      <w:sz w:val="24"/>
                      <w:szCs w:val="24"/>
                    </w:rPr>
                    <w:t>37</w:t>
                  </w:r>
                  <w:r>
                    <w:rPr>
                      <w:rFonts w:ascii="Times New Roman" w:hAnsi="Times New Roman" w:cs="Times New Roman"/>
                      <w:sz w:val="24"/>
                      <w:szCs w:val="24"/>
                    </w:rPr>
                    <w:t>.d)</w:t>
                  </w:r>
                </w:p>
              </w:tc>
            </w:tr>
            <w:tr w:rsidR="000E1DF1" w14:paraId="46CFFAC7" w14:textId="77777777" w:rsidTr="008C36C8">
              <w:tc>
                <w:tcPr>
                  <w:tcW w:w="7572" w:type="dxa"/>
                  <w:shd w:val="clear" w:color="auto" w:fill="D9D9D9" w:themeFill="background1" w:themeFillShade="D9"/>
                </w:tcPr>
                <w:p w14:paraId="209D1F8C" w14:textId="77777777" w:rsidR="000E1DF1"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0E1DF1" w14:paraId="7817A59E" w14:textId="77777777" w:rsidTr="008C36C8">
              <w:tc>
                <w:tcPr>
                  <w:tcW w:w="7572" w:type="dxa"/>
                </w:tcPr>
                <w:p w14:paraId="33D4719F" w14:textId="77777777" w:rsidR="000E1DF1" w:rsidRPr="00226B4D"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una consulta individual de un evento con datos inválidos</w:t>
                  </w:r>
                </w:p>
              </w:tc>
            </w:tr>
            <w:tr w:rsidR="000E1DF1" w14:paraId="431BF08D" w14:textId="77777777" w:rsidTr="008C36C8">
              <w:tc>
                <w:tcPr>
                  <w:tcW w:w="7572" w:type="dxa"/>
                </w:tcPr>
                <w:p w14:paraId="3E399BD4" w14:textId="77777777" w:rsidR="000E1DF1" w:rsidRDefault="000E1DF1" w:rsidP="000E1DF1">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Evento</w:t>
                  </w:r>
                </w:p>
              </w:tc>
            </w:tr>
            <w:tr w:rsidR="000E1DF1" w14:paraId="64A8E0E3" w14:textId="77777777" w:rsidTr="008C36C8">
              <w:tc>
                <w:tcPr>
                  <w:tcW w:w="7572" w:type="dxa"/>
                </w:tcPr>
                <w:p w14:paraId="21E83794" w14:textId="15DDF9C8" w:rsidR="000E1DF1" w:rsidRPr="00226B4D"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37</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37</w:t>
                  </w:r>
                  <w:r>
                    <w:rPr>
                      <w:rFonts w:ascii="Times New Roman" w:hAnsi="Times New Roman" w:cs="Times New Roman"/>
                      <w:sz w:val="24"/>
                      <w:szCs w:val="24"/>
                    </w:rPr>
                    <w:t>.f).</w:t>
                  </w:r>
                </w:p>
              </w:tc>
            </w:tr>
            <w:tr w:rsidR="000E1DF1" w14:paraId="4652E4C6" w14:textId="77777777" w:rsidTr="008C36C8">
              <w:tc>
                <w:tcPr>
                  <w:tcW w:w="7572" w:type="dxa"/>
                  <w:shd w:val="clear" w:color="auto" w:fill="D9D9D9" w:themeFill="background1" w:themeFillShade="D9"/>
                </w:tcPr>
                <w:p w14:paraId="3DC8402D" w14:textId="77777777" w:rsidR="000E1DF1"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Caso No.4</w:t>
                  </w:r>
                </w:p>
              </w:tc>
            </w:tr>
            <w:tr w:rsidR="000E1DF1" w:rsidRPr="00226B4D" w14:paraId="50813831" w14:textId="77777777" w:rsidTr="008C36C8">
              <w:tc>
                <w:tcPr>
                  <w:tcW w:w="7572" w:type="dxa"/>
                </w:tcPr>
                <w:p w14:paraId="751F6561" w14:textId="77777777" w:rsidR="000E1DF1" w:rsidRPr="00226B4D"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realizara una consulta individual de un evento no registrado</w:t>
                  </w:r>
                </w:p>
              </w:tc>
            </w:tr>
            <w:tr w:rsidR="000E1DF1" w14:paraId="568253BF" w14:textId="77777777" w:rsidTr="008C36C8">
              <w:tc>
                <w:tcPr>
                  <w:tcW w:w="7572" w:type="dxa"/>
                </w:tcPr>
                <w:p w14:paraId="085596AE" w14:textId="77777777" w:rsidR="000E1DF1" w:rsidRDefault="000E1DF1" w:rsidP="000E1DF1">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Evento</w:t>
                  </w:r>
                </w:p>
              </w:tc>
            </w:tr>
            <w:tr w:rsidR="000E1DF1" w:rsidRPr="00226B4D" w14:paraId="336B8F16" w14:textId="77777777" w:rsidTr="008C36C8">
              <w:tc>
                <w:tcPr>
                  <w:tcW w:w="7572" w:type="dxa"/>
                </w:tcPr>
                <w:p w14:paraId="60D3AB9D" w14:textId="0A2C319A" w:rsidR="000E1DF1" w:rsidRPr="00226B4D" w:rsidRDefault="000E1DF1" w:rsidP="000E1DF1">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37</w:t>
                  </w:r>
                  <w:r>
                    <w:rPr>
                      <w:rFonts w:ascii="Times New Roman" w:hAnsi="Times New Roman" w:cs="Times New Roman"/>
                      <w:sz w:val="24"/>
                      <w:szCs w:val="24"/>
                    </w:rPr>
                    <w:t xml:space="preserve">.g), se espera que la prueba sea exitosa. (Anexo </w:t>
                  </w:r>
                  <w:r w:rsidR="00923348">
                    <w:rPr>
                      <w:rFonts w:ascii="Times New Roman" w:hAnsi="Times New Roman" w:cs="Times New Roman"/>
                      <w:sz w:val="24"/>
                      <w:szCs w:val="24"/>
                    </w:rPr>
                    <w:t>37</w:t>
                  </w:r>
                  <w:r>
                    <w:rPr>
                      <w:rFonts w:ascii="Times New Roman" w:hAnsi="Times New Roman" w:cs="Times New Roman"/>
                      <w:sz w:val="24"/>
                      <w:szCs w:val="24"/>
                    </w:rPr>
                    <w:t>.h).</w:t>
                  </w:r>
                </w:p>
              </w:tc>
            </w:tr>
          </w:tbl>
          <w:p w14:paraId="405D0BCB" w14:textId="77777777" w:rsidR="000E1DF1" w:rsidRDefault="000E1DF1" w:rsidP="000E1DF1">
            <w:pPr>
              <w:ind w:right="40"/>
              <w:rPr>
                <w:rFonts w:ascii="Times New Roman" w:hAnsi="Times New Roman" w:cs="Times New Roman"/>
                <w:sz w:val="24"/>
                <w:szCs w:val="24"/>
              </w:rPr>
            </w:pPr>
          </w:p>
          <w:p w14:paraId="0843D28A" w14:textId="4C0496C6" w:rsidR="000E1DF1" w:rsidRDefault="000E1DF1" w:rsidP="000E1DF1">
            <w:pPr>
              <w:ind w:right="40"/>
              <w:rPr>
                <w:rFonts w:ascii="Times New Roman" w:hAnsi="Times New Roman" w:cs="Times New Roman"/>
                <w:sz w:val="24"/>
                <w:szCs w:val="24"/>
              </w:rPr>
            </w:pPr>
          </w:p>
        </w:tc>
      </w:tr>
      <w:tr w:rsidR="000E1DF1" w14:paraId="04F3DD65" w14:textId="77777777" w:rsidTr="000E1DF1">
        <w:tc>
          <w:tcPr>
            <w:tcW w:w="2640" w:type="dxa"/>
          </w:tcPr>
          <w:p w14:paraId="2A27B7FF" w14:textId="56515423" w:rsidR="000E1DF1" w:rsidRPr="00D574E0"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50CA88ED" w14:textId="1D20E564" w:rsidR="000E1DF1" w:rsidRDefault="000E1DF1" w:rsidP="000E1DF1">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0E1DF1" w14:paraId="4EB1A8C1" w14:textId="77777777" w:rsidTr="000E1DF1">
        <w:tc>
          <w:tcPr>
            <w:tcW w:w="2640" w:type="dxa"/>
          </w:tcPr>
          <w:p w14:paraId="1A811162" w14:textId="13A5EA2D" w:rsidR="000E1DF1" w:rsidRPr="00D574E0" w:rsidRDefault="000E1DF1" w:rsidP="000E1DF1">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64849E16" w14:textId="5373E98F" w:rsidR="000E1DF1" w:rsidRDefault="000E1DF1" w:rsidP="000E1DF1">
            <w:pPr>
              <w:ind w:right="40"/>
              <w:rPr>
                <w:rFonts w:ascii="Times New Roman" w:hAnsi="Times New Roman" w:cs="Times New Roman"/>
                <w:sz w:val="24"/>
                <w:szCs w:val="24"/>
              </w:rPr>
            </w:pPr>
            <w:r>
              <w:rPr>
                <w:rFonts w:ascii="Times New Roman" w:hAnsi="Times New Roman" w:cs="Times New Roman"/>
                <w:sz w:val="24"/>
                <w:szCs w:val="24"/>
              </w:rPr>
              <w:t>Ninguna.</w:t>
            </w:r>
          </w:p>
        </w:tc>
      </w:tr>
      <w:bookmarkEnd w:id="0"/>
    </w:tbl>
    <w:p w14:paraId="12C70FEE" w14:textId="77777777" w:rsidR="00D471D0" w:rsidRDefault="00D471D0">
      <w:r>
        <w:br w:type="page"/>
      </w:r>
    </w:p>
    <w:p w14:paraId="13457A26" w14:textId="5C77F3CB" w:rsidR="000E1DF1" w:rsidRDefault="000E1DF1" w:rsidP="000E1DF1">
      <w:pPr>
        <w:pStyle w:val="Cuadros"/>
      </w:pPr>
      <w:r>
        <w:lastRenderedPageBreak/>
        <w:t>Cuadro Nº</w:t>
      </w:r>
      <w:r w:rsidR="00923348">
        <w:t>38</w:t>
      </w:r>
      <w:r>
        <w:t xml:space="preserve"> Modulo Eventos, Sub – modulo: Modificar Evento</w:t>
      </w:r>
    </w:p>
    <w:tbl>
      <w:tblPr>
        <w:tblStyle w:val="Tablaconcuadrcula"/>
        <w:tblW w:w="0" w:type="auto"/>
        <w:tblInd w:w="322" w:type="dxa"/>
        <w:tblLook w:val="04A0" w:firstRow="1" w:lastRow="0" w:firstColumn="1" w:lastColumn="0" w:noHBand="0" w:noVBand="1"/>
      </w:tblPr>
      <w:tblGrid>
        <w:gridCol w:w="2640"/>
        <w:gridCol w:w="7801"/>
      </w:tblGrid>
      <w:tr w:rsidR="000E1DF1" w14:paraId="1BDA4DA8" w14:textId="77777777" w:rsidTr="008C36C8">
        <w:tc>
          <w:tcPr>
            <w:tcW w:w="2688" w:type="dxa"/>
          </w:tcPr>
          <w:p w14:paraId="6B6BCF8E" w14:textId="77777777" w:rsidR="000E1DF1" w:rsidRPr="00D574E0"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22066CEE" w14:textId="77777777" w:rsidR="000E1DF1" w:rsidRDefault="000E1DF1" w:rsidP="008C36C8"/>
          <w:tbl>
            <w:tblPr>
              <w:tblStyle w:val="Tablaconcuadrcula"/>
              <w:tblW w:w="0" w:type="auto"/>
              <w:tblLook w:val="04A0" w:firstRow="1" w:lastRow="0" w:firstColumn="1" w:lastColumn="0" w:noHBand="0" w:noVBand="1"/>
            </w:tblPr>
            <w:tblGrid>
              <w:gridCol w:w="7575"/>
            </w:tblGrid>
            <w:tr w:rsidR="000E1DF1" w14:paraId="336B5172" w14:textId="77777777" w:rsidTr="008C36C8">
              <w:tc>
                <w:tcPr>
                  <w:tcW w:w="7879" w:type="dxa"/>
                  <w:shd w:val="clear" w:color="auto" w:fill="D9D9D9" w:themeFill="background1" w:themeFillShade="D9"/>
                </w:tcPr>
                <w:p w14:paraId="6B8DA121" w14:textId="77777777" w:rsidR="000E1DF1" w:rsidRPr="00D574E0"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0E1DF1" w14:paraId="76BC22D6" w14:textId="77777777" w:rsidTr="008C36C8">
              <w:tc>
                <w:tcPr>
                  <w:tcW w:w="7879" w:type="dxa"/>
                </w:tcPr>
                <w:p w14:paraId="37204FF7" w14:textId="77777777" w:rsidR="000E1DF1" w:rsidRPr="00D574E0"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6DA8907E" w14:textId="4D60D42E" w:rsidR="000E1DF1" w:rsidRPr="00D574E0"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modificar y detectar posibles fallas</w:t>
                  </w:r>
                </w:p>
              </w:tc>
            </w:tr>
            <w:tr w:rsidR="000E1DF1" w14:paraId="2876AE32" w14:textId="77777777" w:rsidTr="008C36C8">
              <w:tc>
                <w:tcPr>
                  <w:tcW w:w="7879" w:type="dxa"/>
                  <w:shd w:val="clear" w:color="auto" w:fill="D9D9D9" w:themeFill="background1" w:themeFillShade="D9"/>
                </w:tcPr>
                <w:p w14:paraId="2A916FB1" w14:textId="77777777" w:rsidR="000E1DF1" w:rsidRPr="00D574E0"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0E1DF1" w14:paraId="2AFD7B5B" w14:textId="77777777" w:rsidTr="008C36C8">
              <w:tc>
                <w:tcPr>
                  <w:tcW w:w="7879" w:type="dxa"/>
                </w:tcPr>
                <w:p w14:paraId="6C058648" w14:textId="77777777" w:rsidR="000E1DF1" w:rsidRPr="00450745"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para la modificación de un evento, y a su vez evaluar la respuesta</w:t>
                  </w:r>
                </w:p>
              </w:tc>
            </w:tr>
            <w:tr w:rsidR="000E1DF1" w14:paraId="0C5B649C" w14:textId="77777777" w:rsidTr="008C36C8">
              <w:tc>
                <w:tcPr>
                  <w:tcW w:w="7879" w:type="dxa"/>
                </w:tcPr>
                <w:p w14:paraId="59722DFF" w14:textId="77777777" w:rsidR="000E1DF1" w:rsidRPr="004F3ACC"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 xml:space="preserve">Id de Evento - </w:t>
                  </w:r>
                  <w:r>
                    <w:rPr>
                      <w:rFonts w:ascii="Times New Roman" w:hAnsi="Times New Roman" w:cs="Times New Roman"/>
                      <w:bCs/>
                      <w:sz w:val="24"/>
                      <w:szCs w:val="24"/>
                    </w:rPr>
                    <w:t xml:space="preserve">Nombre del evento – lugar del evento – fecha de apertura – fecha de clausura –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w:t>
                  </w:r>
                  <w:proofErr w:type="spellStart"/>
                  <w:r>
                    <w:rPr>
                      <w:rFonts w:ascii="Times New Roman" w:hAnsi="Times New Roman" w:cs="Times New Roman"/>
                      <w:bCs/>
                      <w:sz w:val="24"/>
                      <w:szCs w:val="24"/>
                    </w:rPr>
                    <w:t>Subs</w:t>
                  </w:r>
                  <w:proofErr w:type="spellEnd"/>
                  <w:r>
                    <w:rPr>
                      <w:rFonts w:ascii="Times New Roman" w:hAnsi="Times New Roman" w:cs="Times New Roman"/>
                      <w:bCs/>
                      <w:sz w:val="24"/>
                      <w:szCs w:val="24"/>
                    </w:rPr>
                    <w:t xml:space="preserve"> – Tipo de Evento</w:t>
                  </w:r>
                </w:p>
              </w:tc>
            </w:tr>
            <w:tr w:rsidR="000E1DF1" w14:paraId="1A9E8CC6" w14:textId="77777777" w:rsidTr="008C36C8">
              <w:tc>
                <w:tcPr>
                  <w:tcW w:w="7879" w:type="dxa"/>
                </w:tcPr>
                <w:p w14:paraId="292F6766" w14:textId="7B6731FE" w:rsidR="000E1DF1" w:rsidRPr="008F40E8"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38</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38</w:t>
                  </w:r>
                  <w:r>
                    <w:rPr>
                      <w:rFonts w:ascii="Times New Roman" w:hAnsi="Times New Roman" w:cs="Times New Roman"/>
                      <w:sz w:val="24"/>
                      <w:szCs w:val="24"/>
                    </w:rPr>
                    <w:t>.b)</w:t>
                  </w:r>
                </w:p>
              </w:tc>
            </w:tr>
            <w:tr w:rsidR="000E1DF1" w14:paraId="2BCED251" w14:textId="77777777" w:rsidTr="008C36C8">
              <w:tc>
                <w:tcPr>
                  <w:tcW w:w="7879" w:type="dxa"/>
                  <w:shd w:val="clear" w:color="auto" w:fill="D9D9D9" w:themeFill="background1" w:themeFillShade="D9"/>
                </w:tcPr>
                <w:p w14:paraId="4F8B3DCD" w14:textId="77777777" w:rsidR="000E1DF1"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0E1DF1" w14:paraId="6A90AB1E" w14:textId="77777777" w:rsidTr="008C36C8">
              <w:tc>
                <w:tcPr>
                  <w:tcW w:w="7879" w:type="dxa"/>
                </w:tcPr>
                <w:p w14:paraId="38673608" w14:textId="77777777" w:rsidR="000E1DF1" w:rsidRPr="00450745"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los datos solicitados para la modificación de un evento previamente registrado, con el campo “Id del evento” no existente.</w:t>
                  </w:r>
                </w:p>
              </w:tc>
            </w:tr>
            <w:tr w:rsidR="000E1DF1" w14:paraId="165AB14B" w14:textId="77777777" w:rsidTr="008C36C8">
              <w:tc>
                <w:tcPr>
                  <w:tcW w:w="7879" w:type="dxa"/>
                </w:tcPr>
                <w:p w14:paraId="4B019269" w14:textId="77777777" w:rsidR="000E1DF1" w:rsidRDefault="000E1DF1"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Id del Evento - </w:t>
                  </w:r>
                  <w:r>
                    <w:rPr>
                      <w:rFonts w:ascii="Times New Roman" w:hAnsi="Times New Roman" w:cs="Times New Roman"/>
                      <w:bCs/>
                      <w:sz w:val="24"/>
                      <w:szCs w:val="24"/>
                    </w:rPr>
                    <w:t xml:space="preserve">Nombre del evento – lugar del evento – fecha de apertura – fecha de clausura –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w:t>
                  </w:r>
                  <w:proofErr w:type="spellStart"/>
                  <w:r>
                    <w:rPr>
                      <w:rFonts w:ascii="Times New Roman" w:hAnsi="Times New Roman" w:cs="Times New Roman"/>
                      <w:bCs/>
                      <w:sz w:val="24"/>
                      <w:szCs w:val="24"/>
                    </w:rPr>
                    <w:t>Subs</w:t>
                  </w:r>
                  <w:proofErr w:type="spellEnd"/>
                  <w:r>
                    <w:rPr>
                      <w:rFonts w:ascii="Times New Roman" w:hAnsi="Times New Roman" w:cs="Times New Roman"/>
                      <w:bCs/>
                      <w:sz w:val="24"/>
                      <w:szCs w:val="24"/>
                    </w:rPr>
                    <w:t xml:space="preserve"> – Tipo de Evento</w:t>
                  </w:r>
                </w:p>
              </w:tc>
            </w:tr>
            <w:tr w:rsidR="000E1DF1" w14:paraId="15A6C27B" w14:textId="77777777" w:rsidTr="008C36C8">
              <w:tc>
                <w:tcPr>
                  <w:tcW w:w="7879" w:type="dxa"/>
                </w:tcPr>
                <w:p w14:paraId="30505A59" w14:textId="306443EB" w:rsidR="000E1DF1" w:rsidRPr="00226B4D"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bCs/>
                      <w:sz w:val="24"/>
                      <w:szCs w:val="24"/>
                    </w:rPr>
                    <w:t>Se espera por sistema un mensaje de error, sin embargo la prueba con</w:t>
                  </w:r>
                  <w:r>
                    <w:rPr>
                      <w:rFonts w:ascii="Times New Roman" w:hAnsi="Times New Roman" w:cs="Times New Roman"/>
                      <w:sz w:val="24"/>
                      <w:szCs w:val="24"/>
                    </w:rPr>
                    <w:t xml:space="preserve"> los filtros aplicados (Anexo </w:t>
                  </w:r>
                  <w:r w:rsidR="00923348">
                    <w:rPr>
                      <w:rFonts w:ascii="Times New Roman" w:hAnsi="Times New Roman" w:cs="Times New Roman"/>
                      <w:sz w:val="24"/>
                      <w:szCs w:val="24"/>
                    </w:rPr>
                    <w:t>32</w:t>
                  </w:r>
                  <w:r>
                    <w:rPr>
                      <w:rFonts w:ascii="Times New Roman" w:hAnsi="Times New Roman" w:cs="Times New Roman"/>
                      <w:sz w:val="24"/>
                      <w:szCs w:val="24"/>
                    </w:rPr>
                    <w:t xml:space="preserve">.c) sea evaluado y el resultado sea exitosos, y que la prueba culmine sin ningún inconveniente (Anexo </w:t>
                  </w:r>
                  <w:r w:rsidR="00923348">
                    <w:rPr>
                      <w:rFonts w:ascii="Times New Roman" w:hAnsi="Times New Roman" w:cs="Times New Roman"/>
                      <w:sz w:val="24"/>
                      <w:szCs w:val="24"/>
                    </w:rPr>
                    <w:t>38</w:t>
                  </w:r>
                  <w:r>
                    <w:rPr>
                      <w:rFonts w:ascii="Times New Roman" w:hAnsi="Times New Roman" w:cs="Times New Roman"/>
                      <w:sz w:val="24"/>
                      <w:szCs w:val="24"/>
                    </w:rPr>
                    <w:t>.d).</w:t>
                  </w:r>
                </w:p>
              </w:tc>
            </w:tr>
            <w:tr w:rsidR="000E1DF1" w14:paraId="6F51A5AB" w14:textId="77777777" w:rsidTr="008C36C8">
              <w:tc>
                <w:tcPr>
                  <w:tcW w:w="7879" w:type="dxa"/>
                  <w:shd w:val="clear" w:color="auto" w:fill="D9D9D9" w:themeFill="background1" w:themeFillShade="D9"/>
                </w:tcPr>
                <w:p w14:paraId="397F9A5D" w14:textId="77777777" w:rsidR="000E1DF1"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0E1DF1" w14:paraId="7A4ECB9B" w14:textId="77777777" w:rsidTr="008C36C8">
              <w:tc>
                <w:tcPr>
                  <w:tcW w:w="7879" w:type="dxa"/>
                </w:tcPr>
                <w:p w14:paraId="2A4D80B1" w14:textId="77777777" w:rsidR="000E1DF1" w:rsidRPr="00226B4D"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creará un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con datos no correspondientes a los solicitados para la modificación de un evento, a su vez se evaluará la respuesta del sistema.</w:t>
                  </w:r>
                </w:p>
              </w:tc>
            </w:tr>
            <w:tr w:rsidR="000E1DF1" w14:paraId="00BBC71A" w14:textId="77777777" w:rsidTr="008C36C8">
              <w:tc>
                <w:tcPr>
                  <w:tcW w:w="7879" w:type="dxa"/>
                </w:tcPr>
                <w:p w14:paraId="3BE5FA30" w14:textId="77777777" w:rsidR="000E1DF1" w:rsidRDefault="000E1DF1"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 xml:space="preserve">Id del Evento - </w:t>
                  </w:r>
                  <w:r>
                    <w:rPr>
                      <w:rFonts w:ascii="Times New Roman" w:hAnsi="Times New Roman" w:cs="Times New Roman"/>
                      <w:bCs/>
                      <w:sz w:val="24"/>
                      <w:szCs w:val="24"/>
                    </w:rPr>
                    <w:t xml:space="preserve">Nombre del evento – lugar del evento – fecha de apertura – fecha de clausura – </w:t>
                  </w:r>
                  <w:proofErr w:type="spellStart"/>
                  <w:r>
                    <w:rPr>
                      <w:rFonts w:ascii="Times New Roman" w:hAnsi="Times New Roman" w:cs="Times New Roman"/>
                      <w:bCs/>
                      <w:sz w:val="24"/>
                      <w:szCs w:val="24"/>
                    </w:rPr>
                    <w:t>Categoria</w:t>
                  </w:r>
                  <w:proofErr w:type="spellEnd"/>
                  <w:r>
                    <w:rPr>
                      <w:rFonts w:ascii="Times New Roman" w:hAnsi="Times New Roman" w:cs="Times New Roman"/>
                      <w:bCs/>
                      <w:sz w:val="24"/>
                      <w:szCs w:val="24"/>
                    </w:rPr>
                    <w:t xml:space="preserve"> – </w:t>
                  </w:r>
                  <w:proofErr w:type="spellStart"/>
                  <w:r>
                    <w:rPr>
                      <w:rFonts w:ascii="Times New Roman" w:hAnsi="Times New Roman" w:cs="Times New Roman"/>
                      <w:bCs/>
                      <w:sz w:val="24"/>
                      <w:szCs w:val="24"/>
                    </w:rPr>
                    <w:t>Subs</w:t>
                  </w:r>
                  <w:proofErr w:type="spellEnd"/>
                  <w:r>
                    <w:rPr>
                      <w:rFonts w:ascii="Times New Roman" w:hAnsi="Times New Roman" w:cs="Times New Roman"/>
                      <w:bCs/>
                      <w:sz w:val="24"/>
                      <w:szCs w:val="24"/>
                    </w:rPr>
                    <w:t xml:space="preserve"> – Tipo de Evento</w:t>
                  </w:r>
                </w:p>
              </w:tc>
            </w:tr>
            <w:tr w:rsidR="000E1DF1" w14:paraId="154144FD" w14:textId="77777777" w:rsidTr="008C36C8">
              <w:tc>
                <w:tcPr>
                  <w:tcW w:w="7879" w:type="dxa"/>
                </w:tcPr>
                <w:p w14:paraId="3ED1E4BF" w14:textId="43B60C15" w:rsidR="000E1DF1" w:rsidRPr="00226B4D" w:rsidRDefault="000E1DF1"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38</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38</w:t>
                  </w:r>
                  <w:r>
                    <w:rPr>
                      <w:rFonts w:ascii="Times New Roman" w:hAnsi="Times New Roman" w:cs="Times New Roman"/>
                      <w:sz w:val="24"/>
                      <w:szCs w:val="24"/>
                    </w:rPr>
                    <w:t>.f).</w:t>
                  </w:r>
                </w:p>
              </w:tc>
            </w:tr>
          </w:tbl>
          <w:p w14:paraId="04005570" w14:textId="77777777" w:rsidR="000E1DF1" w:rsidRDefault="000E1DF1"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0E1DF1" w14:paraId="11230373" w14:textId="77777777" w:rsidTr="008C36C8">
        <w:tc>
          <w:tcPr>
            <w:tcW w:w="2688" w:type="dxa"/>
          </w:tcPr>
          <w:p w14:paraId="20E1E0B4" w14:textId="77777777" w:rsidR="000E1DF1" w:rsidRPr="00D574E0"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1476157C" w14:textId="77777777" w:rsidR="000E1DF1" w:rsidRDefault="000E1DF1"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0E1DF1" w14:paraId="28E2E160" w14:textId="77777777" w:rsidTr="008C36C8">
        <w:tc>
          <w:tcPr>
            <w:tcW w:w="2688" w:type="dxa"/>
          </w:tcPr>
          <w:p w14:paraId="07481E9C" w14:textId="77777777" w:rsidR="000E1DF1" w:rsidRPr="00D574E0" w:rsidRDefault="000E1DF1"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74CAF340" w14:textId="77777777" w:rsidR="000E1DF1" w:rsidRDefault="000E1DF1"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609A5E33" w14:textId="1FEA01AB" w:rsidR="00D471D0" w:rsidRDefault="00D471D0" w:rsidP="00D471D0">
      <w:pPr>
        <w:pStyle w:val="Cuadros"/>
      </w:pPr>
      <w:r>
        <w:br w:type="page"/>
      </w:r>
      <w:r>
        <w:lastRenderedPageBreak/>
        <w:t>Cuadro Nº</w:t>
      </w:r>
      <w:r w:rsidR="00923348">
        <w:t>39</w:t>
      </w:r>
      <w:r>
        <w:t xml:space="preserve"> Modulo Eventos, Sub – modulo: </w:t>
      </w:r>
      <w:r w:rsidR="000E1DF1">
        <w:t>Eliminar</w:t>
      </w:r>
      <w:r>
        <w:t xml:space="preserve"> Evento</w:t>
      </w:r>
    </w:p>
    <w:tbl>
      <w:tblPr>
        <w:tblStyle w:val="Tablaconcuadrcula"/>
        <w:tblW w:w="0" w:type="auto"/>
        <w:tblInd w:w="322" w:type="dxa"/>
        <w:tblLook w:val="04A0" w:firstRow="1" w:lastRow="0" w:firstColumn="1" w:lastColumn="0" w:noHBand="0" w:noVBand="1"/>
      </w:tblPr>
      <w:tblGrid>
        <w:gridCol w:w="2643"/>
        <w:gridCol w:w="7798"/>
      </w:tblGrid>
      <w:tr w:rsidR="00D471D0" w14:paraId="41057304" w14:textId="77777777" w:rsidTr="008C36C8">
        <w:tc>
          <w:tcPr>
            <w:tcW w:w="2688" w:type="dxa"/>
          </w:tcPr>
          <w:p w14:paraId="1D1CA8F0" w14:textId="77777777" w:rsidR="00D471D0" w:rsidRPr="00D574E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6F89D3EE" w14:textId="77777777" w:rsidR="00D471D0" w:rsidRDefault="00D471D0" w:rsidP="008C36C8"/>
          <w:tbl>
            <w:tblPr>
              <w:tblStyle w:val="Tablaconcuadrcula"/>
              <w:tblW w:w="0" w:type="auto"/>
              <w:tblLook w:val="04A0" w:firstRow="1" w:lastRow="0" w:firstColumn="1" w:lastColumn="0" w:noHBand="0" w:noVBand="1"/>
            </w:tblPr>
            <w:tblGrid>
              <w:gridCol w:w="7572"/>
            </w:tblGrid>
            <w:tr w:rsidR="00D471D0" w14:paraId="72CEFDF4" w14:textId="77777777" w:rsidTr="008C36C8">
              <w:tc>
                <w:tcPr>
                  <w:tcW w:w="7572" w:type="dxa"/>
                  <w:shd w:val="clear" w:color="auto" w:fill="D9D9D9" w:themeFill="background1" w:themeFillShade="D9"/>
                </w:tcPr>
                <w:p w14:paraId="15943C03" w14:textId="77777777" w:rsidR="00D471D0" w:rsidRPr="00D574E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D471D0" w14:paraId="70919EFE" w14:textId="77777777" w:rsidTr="008C36C8">
              <w:tc>
                <w:tcPr>
                  <w:tcW w:w="7572" w:type="dxa"/>
                </w:tcPr>
                <w:p w14:paraId="09F162B2" w14:textId="77777777" w:rsidR="00D471D0" w:rsidRPr="00D574E0"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0C63ED41" w14:textId="2007842F" w:rsidR="00D471D0" w:rsidRPr="00D574E0"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Validar los datos </w:t>
                  </w:r>
                  <w:r w:rsidR="000E1DF1">
                    <w:rPr>
                      <w:rFonts w:ascii="Times New Roman" w:hAnsi="Times New Roman" w:cs="Times New Roman"/>
                      <w:sz w:val="24"/>
                      <w:szCs w:val="24"/>
                    </w:rPr>
                    <w:t>a eliminar</w:t>
                  </w:r>
                  <w:r>
                    <w:rPr>
                      <w:rFonts w:ascii="Times New Roman" w:hAnsi="Times New Roman" w:cs="Times New Roman"/>
                      <w:sz w:val="24"/>
                      <w:szCs w:val="24"/>
                    </w:rPr>
                    <w:t xml:space="preserve"> y detectar posibles fallas</w:t>
                  </w:r>
                </w:p>
              </w:tc>
            </w:tr>
            <w:tr w:rsidR="00D471D0" w14:paraId="53F35B80" w14:textId="77777777" w:rsidTr="008C36C8">
              <w:tc>
                <w:tcPr>
                  <w:tcW w:w="7572" w:type="dxa"/>
                  <w:shd w:val="clear" w:color="auto" w:fill="D9D9D9" w:themeFill="background1" w:themeFillShade="D9"/>
                </w:tcPr>
                <w:p w14:paraId="1D8D61F3" w14:textId="77777777" w:rsidR="00D471D0" w:rsidRPr="00D574E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D471D0" w14:paraId="33A66E51" w14:textId="77777777" w:rsidTr="008C36C8">
              <w:tc>
                <w:tcPr>
                  <w:tcW w:w="7572" w:type="dxa"/>
                </w:tcPr>
                <w:p w14:paraId="3A0A2E7E" w14:textId="01D02A33" w:rsidR="00D471D0" w:rsidRPr="00450745"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w:t>
                  </w:r>
                  <w:r w:rsidR="000E1DF1">
                    <w:rPr>
                      <w:rFonts w:ascii="Times New Roman" w:hAnsi="Times New Roman" w:cs="Times New Roman"/>
                      <w:sz w:val="24"/>
                      <w:szCs w:val="24"/>
                    </w:rPr>
                    <w:t>la eliminación de un</w:t>
                  </w:r>
                  <w:r>
                    <w:rPr>
                      <w:rFonts w:ascii="Times New Roman" w:hAnsi="Times New Roman" w:cs="Times New Roman"/>
                      <w:sz w:val="24"/>
                      <w:szCs w:val="24"/>
                    </w:rPr>
                    <w:t xml:space="preserve"> evento previamente registrado</w:t>
                  </w:r>
                </w:p>
              </w:tc>
            </w:tr>
            <w:tr w:rsidR="00D471D0" w14:paraId="266D76F5" w14:textId="77777777" w:rsidTr="008C36C8">
              <w:tc>
                <w:tcPr>
                  <w:tcW w:w="7572" w:type="dxa"/>
                </w:tcPr>
                <w:p w14:paraId="12E2EB67" w14:textId="77777777" w:rsidR="00D471D0" w:rsidRPr="00D471D0"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Ninguno</w:t>
                  </w:r>
                </w:p>
              </w:tc>
            </w:tr>
            <w:tr w:rsidR="00D471D0" w14:paraId="596836A3" w14:textId="77777777" w:rsidTr="008C36C8">
              <w:tc>
                <w:tcPr>
                  <w:tcW w:w="7572" w:type="dxa"/>
                </w:tcPr>
                <w:p w14:paraId="507952BF" w14:textId="7FFB32D3" w:rsidR="00D471D0" w:rsidRPr="008F40E8"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39</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39</w:t>
                  </w:r>
                  <w:r>
                    <w:rPr>
                      <w:rFonts w:ascii="Times New Roman" w:hAnsi="Times New Roman" w:cs="Times New Roman"/>
                      <w:sz w:val="24"/>
                      <w:szCs w:val="24"/>
                    </w:rPr>
                    <w:t>.b)</w:t>
                  </w:r>
                </w:p>
              </w:tc>
            </w:tr>
            <w:tr w:rsidR="00D471D0" w14:paraId="5788F1AF" w14:textId="77777777" w:rsidTr="008C36C8">
              <w:tc>
                <w:tcPr>
                  <w:tcW w:w="7572" w:type="dxa"/>
                  <w:shd w:val="clear" w:color="auto" w:fill="D9D9D9" w:themeFill="background1" w:themeFillShade="D9"/>
                </w:tcPr>
                <w:p w14:paraId="28F4EF31" w14:textId="7050BFD3" w:rsidR="00D471D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w:t>
                  </w:r>
                  <w:r w:rsidR="000E1DF1">
                    <w:rPr>
                      <w:rFonts w:ascii="Times New Roman" w:hAnsi="Times New Roman" w:cs="Times New Roman"/>
                      <w:b/>
                      <w:bCs/>
                      <w:sz w:val="24"/>
                      <w:szCs w:val="24"/>
                    </w:rPr>
                    <w:t>2</w:t>
                  </w:r>
                </w:p>
              </w:tc>
            </w:tr>
            <w:tr w:rsidR="00D471D0" w14:paraId="679B9F4D" w14:textId="77777777" w:rsidTr="008C36C8">
              <w:tc>
                <w:tcPr>
                  <w:tcW w:w="7572" w:type="dxa"/>
                </w:tcPr>
                <w:p w14:paraId="3BAC99F8" w14:textId="53163129" w:rsidR="00D471D0" w:rsidRPr="00226B4D"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w:t>
                  </w:r>
                  <w:r w:rsidR="000E1DF1">
                    <w:rPr>
                      <w:rFonts w:ascii="Times New Roman" w:hAnsi="Times New Roman" w:cs="Times New Roman"/>
                      <w:sz w:val="24"/>
                      <w:szCs w:val="24"/>
                    </w:rPr>
                    <w:t>la eliminación de un evento no existente</w:t>
                  </w:r>
                </w:p>
              </w:tc>
            </w:tr>
            <w:tr w:rsidR="00D471D0" w14:paraId="719A3C3B" w14:textId="77777777" w:rsidTr="008C36C8">
              <w:tc>
                <w:tcPr>
                  <w:tcW w:w="7572" w:type="dxa"/>
                </w:tcPr>
                <w:p w14:paraId="583B2F81" w14:textId="77777777" w:rsidR="00D471D0" w:rsidRDefault="00D471D0"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Evento</w:t>
                  </w:r>
                </w:p>
              </w:tc>
            </w:tr>
            <w:tr w:rsidR="00D471D0" w14:paraId="01ABD543" w14:textId="77777777" w:rsidTr="008C36C8">
              <w:tc>
                <w:tcPr>
                  <w:tcW w:w="7572" w:type="dxa"/>
                </w:tcPr>
                <w:p w14:paraId="45059181" w14:textId="2ACCC211" w:rsidR="00D471D0" w:rsidRPr="00226B4D"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39</w:t>
                  </w:r>
                  <w:r>
                    <w:rPr>
                      <w:rFonts w:ascii="Times New Roman" w:hAnsi="Times New Roman" w:cs="Times New Roman"/>
                      <w:sz w:val="24"/>
                      <w:szCs w:val="24"/>
                    </w:rPr>
                    <w:t xml:space="preserve">.e), se espera que la prueba sea exitosa. (Anexo </w:t>
                  </w:r>
                  <w:r w:rsidR="00923348">
                    <w:rPr>
                      <w:rFonts w:ascii="Times New Roman" w:hAnsi="Times New Roman" w:cs="Times New Roman"/>
                      <w:sz w:val="24"/>
                      <w:szCs w:val="24"/>
                    </w:rPr>
                    <w:t>39</w:t>
                  </w:r>
                  <w:r>
                    <w:rPr>
                      <w:rFonts w:ascii="Times New Roman" w:hAnsi="Times New Roman" w:cs="Times New Roman"/>
                      <w:sz w:val="24"/>
                      <w:szCs w:val="24"/>
                    </w:rPr>
                    <w:t>.f).</w:t>
                  </w:r>
                </w:p>
              </w:tc>
            </w:tr>
            <w:tr w:rsidR="00D471D0" w14:paraId="6A9C5E9B" w14:textId="77777777" w:rsidTr="008C36C8">
              <w:tc>
                <w:tcPr>
                  <w:tcW w:w="7572" w:type="dxa"/>
                  <w:shd w:val="clear" w:color="auto" w:fill="D9D9D9" w:themeFill="background1" w:themeFillShade="D9"/>
                </w:tcPr>
                <w:p w14:paraId="3821252F" w14:textId="3BAE0AA6" w:rsidR="00D471D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w:t>
                  </w:r>
                  <w:r w:rsidR="00482249">
                    <w:rPr>
                      <w:rFonts w:ascii="Times New Roman" w:hAnsi="Times New Roman" w:cs="Times New Roman"/>
                      <w:b/>
                      <w:bCs/>
                      <w:sz w:val="24"/>
                      <w:szCs w:val="24"/>
                    </w:rPr>
                    <w:t>3</w:t>
                  </w:r>
                </w:p>
              </w:tc>
            </w:tr>
            <w:tr w:rsidR="00D471D0" w:rsidRPr="00226B4D" w14:paraId="1CF23737" w14:textId="77777777" w:rsidTr="008C36C8">
              <w:tc>
                <w:tcPr>
                  <w:tcW w:w="7572" w:type="dxa"/>
                </w:tcPr>
                <w:p w14:paraId="0BE64BAF" w14:textId="2AF76C99" w:rsidR="00D471D0" w:rsidRPr="00226B4D"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realizara </w:t>
                  </w:r>
                  <w:r w:rsidR="000E1DF1">
                    <w:rPr>
                      <w:rFonts w:ascii="Times New Roman" w:hAnsi="Times New Roman" w:cs="Times New Roman"/>
                      <w:sz w:val="24"/>
                      <w:szCs w:val="24"/>
                    </w:rPr>
                    <w:t>la eliminación de un evento con datos inválidos</w:t>
                  </w:r>
                </w:p>
              </w:tc>
            </w:tr>
            <w:tr w:rsidR="00D471D0" w14:paraId="282D5DCB" w14:textId="77777777" w:rsidTr="008C36C8">
              <w:tc>
                <w:tcPr>
                  <w:tcW w:w="7572" w:type="dxa"/>
                </w:tcPr>
                <w:p w14:paraId="133D0D21" w14:textId="77777777" w:rsidR="00D471D0" w:rsidRDefault="00D471D0" w:rsidP="008C36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Id del Evento</w:t>
                  </w:r>
                </w:p>
              </w:tc>
            </w:tr>
            <w:tr w:rsidR="00D471D0" w:rsidRPr="00226B4D" w14:paraId="4D80DA4A" w14:textId="77777777" w:rsidTr="008C36C8">
              <w:tc>
                <w:tcPr>
                  <w:tcW w:w="7572" w:type="dxa"/>
                </w:tcPr>
                <w:p w14:paraId="6F73EE10" w14:textId="6819998C" w:rsidR="00D471D0" w:rsidRPr="00226B4D" w:rsidRDefault="00D471D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cuanto a las pruebas, utilizando los filtros necesarios (Anexo </w:t>
                  </w:r>
                  <w:r w:rsidR="00923348">
                    <w:rPr>
                      <w:rFonts w:ascii="Times New Roman" w:hAnsi="Times New Roman" w:cs="Times New Roman"/>
                      <w:sz w:val="24"/>
                      <w:szCs w:val="24"/>
                    </w:rPr>
                    <w:t>39</w:t>
                  </w:r>
                  <w:r>
                    <w:rPr>
                      <w:rFonts w:ascii="Times New Roman" w:hAnsi="Times New Roman" w:cs="Times New Roman"/>
                      <w:sz w:val="24"/>
                      <w:szCs w:val="24"/>
                    </w:rPr>
                    <w:t xml:space="preserve">.g), se espera que la prueba sea exitosa. (Anexo </w:t>
                  </w:r>
                  <w:r w:rsidR="00923348">
                    <w:rPr>
                      <w:rFonts w:ascii="Times New Roman" w:hAnsi="Times New Roman" w:cs="Times New Roman"/>
                      <w:sz w:val="24"/>
                      <w:szCs w:val="24"/>
                    </w:rPr>
                    <w:t>39</w:t>
                  </w:r>
                  <w:r>
                    <w:rPr>
                      <w:rFonts w:ascii="Times New Roman" w:hAnsi="Times New Roman" w:cs="Times New Roman"/>
                      <w:sz w:val="24"/>
                      <w:szCs w:val="24"/>
                    </w:rPr>
                    <w:t>.h).</w:t>
                  </w:r>
                </w:p>
              </w:tc>
            </w:tr>
          </w:tbl>
          <w:p w14:paraId="63433A19" w14:textId="77777777" w:rsidR="00D471D0" w:rsidRDefault="00D471D0" w:rsidP="008C36C8">
            <w:pPr>
              <w:ind w:right="40"/>
              <w:rPr>
                <w:rFonts w:ascii="Times New Roman" w:hAnsi="Times New Roman" w:cs="Times New Roman"/>
                <w:sz w:val="24"/>
                <w:szCs w:val="24"/>
              </w:rPr>
            </w:pPr>
          </w:p>
          <w:p w14:paraId="2518BC88" w14:textId="77777777" w:rsidR="00D471D0" w:rsidRDefault="00D471D0" w:rsidP="008C36C8">
            <w:pPr>
              <w:ind w:right="40"/>
              <w:rPr>
                <w:rFonts w:ascii="Times New Roman" w:hAnsi="Times New Roman" w:cs="Times New Roman"/>
                <w:sz w:val="24"/>
                <w:szCs w:val="24"/>
              </w:rPr>
            </w:pPr>
          </w:p>
        </w:tc>
      </w:tr>
      <w:tr w:rsidR="00D471D0" w14:paraId="5F628115" w14:textId="77777777" w:rsidTr="008C36C8">
        <w:tc>
          <w:tcPr>
            <w:tcW w:w="2688" w:type="dxa"/>
          </w:tcPr>
          <w:p w14:paraId="091A307B" w14:textId="77777777" w:rsidR="00D471D0" w:rsidRPr="00D574E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4CC291DC" w14:textId="77777777" w:rsidR="00D471D0" w:rsidRDefault="00D471D0"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D471D0" w14:paraId="2B18C3B2" w14:textId="77777777" w:rsidTr="008C36C8">
        <w:tc>
          <w:tcPr>
            <w:tcW w:w="2688" w:type="dxa"/>
          </w:tcPr>
          <w:p w14:paraId="60FEEC80" w14:textId="77777777" w:rsidR="00D471D0" w:rsidRPr="00D574E0" w:rsidRDefault="00D471D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2EC3DD97" w14:textId="77777777" w:rsidR="00D471D0" w:rsidRDefault="00D471D0"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0A73C7C5" w14:textId="77777777" w:rsidR="00DC6104" w:rsidRDefault="00D471D0">
      <w:r>
        <w:br w:type="page"/>
      </w:r>
    </w:p>
    <w:p w14:paraId="1C88D1CD" w14:textId="77777777" w:rsidR="00724810" w:rsidRDefault="00724810"/>
    <w:p w14:paraId="16C378CE" w14:textId="00CA7450" w:rsidR="00DC6104" w:rsidRDefault="00DC6104" w:rsidP="00DC6104">
      <w:pPr>
        <w:pStyle w:val="Cuadros"/>
      </w:pPr>
      <w:r w:rsidRPr="001E2F6B">
        <w:rPr>
          <w:noProof/>
          <w:lang w:eastAsia="es-VE"/>
        </w:rPr>
        <mc:AlternateContent>
          <mc:Choice Requires="wps">
            <w:drawing>
              <wp:anchor distT="0" distB="0" distL="114300" distR="114300" simplePos="0" relativeHeight="251807744" behindDoc="1" locked="0" layoutInCell="1" allowOverlap="1" wp14:anchorId="62682E20" wp14:editId="24916EEE">
                <wp:simplePos x="0" y="0"/>
                <wp:positionH relativeFrom="margin">
                  <wp:posOffset>-131939</wp:posOffset>
                </wp:positionH>
                <wp:positionV relativeFrom="page">
                  <wp:posOffset>1379220</wp:posOffset>
                </wp:positionV>
                <wp:extent cx="7239706" cy="7386461"/>
                <wp:effectExtent l="19050" t="19050" r="18415" b="24130"/>
                <wp:wrapNone/>
                <wp:docPr id="482430017" name="Rectángulo 1"/>
                <wp:cNvGraphicFramePr/>
                <a:graphic xmlns:a="http://schemas.openxmlformats.org/drawingml/2006/main">
                  <a:graphicData uri="http://schemas.microsoft.com/office/word/2010/wordprocessingShape">
                    <wps:wsp>
                      <wps:cNvSpPr/>
                      <wps:spPr>
                        <a:xfrm>
                          <a:off x="0" y="0"/>
                          <a:ext cx="7239706" cy="7386461"/>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34ECC" id="Rectángulo 1" o:spid="_x0000_s1026" style="position:absolute;margin-left:-10.4pt;margin-top:108.6pt;width:570.05pt;height:581.6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" filled="f" strokecolor="#030e13 [484]" strokeweight="2.25pt">
                <w10:wrap anchorx="margin" anchory="page"/>
              </v:rect>
            </w:pict>
          </mc:Fallback>
        </mc:AlternateContent>
      </w:r>
      <w:r>
        <w:t>Cuadro Nº</w:t>
      </w:r>
      <w:r w:rsidR="00923348">
        <w:t>40</w:t>
      </w:r>
      <w:r>
        <w:t xml:space="preserve"> Modulo Eventos, Sub – modulo: Consultar Participantes</w:t>
      </w:r>
    </w:p>
    <w:tbl>
      <w:tblPr>
        <w:tblStyle w:val="Tablaconcuadrcula"/>
        <w:tblW w:w="0" w:type="auto"/>
        <w:tblInd w:w="322" w:type="dxa"/>
        <w:tblLook w:val="04A0" w:firstRow="1" w:lastRow="0" w:firstColumn="1" w:lastColumn="0" w:noHBand="0" w:noVBand="1"/>
      </w:tblPr>
      <w:tblGrid>
        <w:gridCol w:w="2643"/>
        <w:gridCol w:w="7798"/>
      </w:tblGrid>
      <w:tr w:rsidR="00DC6104" w14:paraId="12609BF2" w14:textId="77777777" w:rsidTr="008C36C8">
        <w:tc>
          <w:tcPr>
            <w:tcW w:w="2688" w:type="dxa"/>
          </w:tcPr>
          <w:p w14:paraId="63FE3F11"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8105" w:type="dxa"/>
          </w:tcPr>
          <w:p w14:paraId="2BC64CEA" w14:textId="77777777" w:rsidR="00DC6104" w:rsidRDefault="00DC6104" w:rsidP="008C36C8"/>
          <w:tbl>
            <w:tblPr>
              <w:tblStyle w:val="Tablaconcuadrcula"/>
              <w:tblW w:w="0" w:type="auto"/>
              <w:tblLook w:val="04A0" w:firstRow="1" w:lastRow="0" w:firstColumn="1" w:lastColumn="0" w:noHBand="0" w:noVBand="1"/>
            </w:tblPr>
            <w:tblGrid>
              <w:gridCol w:w="7572"/>
            </w:tblGrid>
            <w:tr w:rsidR="00DC6104" w14:paraId="0CB55755" w14:textId="77777777" w:rsidTr="00DC6104">
              <w:tc>
                <w:tcPr>
                  <w:tcW w:w="7575" w:type="dxa"/>
                  <w:shd w:val="clear" w:color="auto" w:fill="D9D9D9" w:themeFill="background1" w:themeFillShade="D9"/>
                </w:tcPr>
                <w:p w14:paraId="71816966"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DC6104" w14:paraId="49507EBC" w14:textId="77777777" w:rsidTr="00DC6104">
              <w:tc>
                <w:tcPr>
                  <w:tcW w:w="7575" w:type="dxa"/>
                </w:tcPr>
                <w:p w14:paraId="23E4134D" w14:textId="77777777"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7FC52605" w14:textId="6A9BB24C"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consultados y detectar posibles fallas</w:t>
                  </w:r>
                </w:p>
              </w:tc>
            </w:tr>
            <w:tr w:rsidR="00DC6104" w14:paraId="0D8F3DFA" w14:textId="77777777" w:rsidTr="00DC6104">
              <w:tc>
                <w:tcPr>
                  <w:tcW w:w="7575" w:type="dxa"/>
                  <w:shd w:val="clear" w:color="auto" w:fill="D9D9D9" w:themeFill="background1" w:themeFillShade="D9"/>
                </w:tcPr>
                <w:p w14:paraId="301AC1F2"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DC6104" w14:paraId="5A7CF4B5" w14:textId="77777777" w:rsidTr="00DC6104">
              <w:tc>
                <w:tcPr>
                  <w:tcW w:w="7575" w:type="dxa"/>
                </w:tcPr>
                <w:p w14:paraId="4B496A39" w14:textId="01025098" w:rsidR="00DC6104" w:rsidRPr="00450745"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una consulta de todos los participantes según los parámetros del evento</w:t>
                  </w:r>
                </w:p>
              </w:tc>
            </w:tr>
            <w:tr w:rsidR="00DC6104" w14:paraId="408B1A22" w14:textId="77777777" w:rsidTr="00DC6104">
              <w:tc>
                <w:tcPr>
                  <w:tcW w:w="7575" w:type="dxa"/>
                </w:tcPr>
                <w:p w14:paraId="06C4A218" w14:textId="0F82E19C" w:rsidR="00DC6104" w:rsidRPr="004F3ACC"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Ninguno</w:t>
                  </w:r>
                  <w:r>
                    <w:rPr>
                      <w:rFonts w:ascii="Times New Roman" w:hAnsi="Times New Roman" w:cs="Times New Roman"/>
                      <w:bCs/>
                      <w:sz w:val="24"/>
                      <w:szCs w:val="24"/>
                    </w:rPr>
                    <w:t xml:space="preserve"> - </w:t>
                  </w:r>
                </w:p>
              </w:tc>
            </w:tr>
            <w:tr w:rsidR="00DC6104" w14:paraId="5D4DDBBC" w14:textId="77777777" w:rsidTr="00DC6104">
              <w:tc>
                <w:tcPr>
                  <w:tcW w:w="7575" w:type="dxa"/>
                </w:tcPr>
                <w:p w14:paraId="337652A9" w14:textId="48555756" w:rsidR="00482249" w:rsidRPr="008F40E8"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40</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40</w:t>
                  </w:r>
                  <w:r>
                    <w:rPr>
                      <w:rFonts w:ascii="Times New Roman" w:hAnsi="Times New Roman" w:cs="Times New Roman"/>
                      <w:sz w:val="24"/>
                      <w:szCs w:val="24"/>
                    </w:rPr>
                    <w:t>.b)</w:t>
                  </w:r>
                </w:p>
              </w:tc>
            </w:tr>
          </w:tbl>
          <w:p w14:paraId="730E9B16"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DC6104" w14:paraId="7CC6DF7E" w14:textId="77777777" w:rsidTr="008C36C8">
        <w:tc>
          <w:tcPr>
            <w:tcW w:w="2688" w:type="dxa"/>
          </w:tcPr>
          <w:p w14:paraId="1F4B5D9F"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8105" w:type="dxa"/>
          </w:tcPr>
          <w:p w14:paraId="295353E9"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DC6104" w14:paraId="05905466" w14:textId="77777777" w:rsidTr="008C36C8">
        <w:tc>
          <w:tcPr>
            <w:tcW w:w="2688" w:type="dxa"/>
          </w:tcPr>
          <w:p w14:paraId="7478DA68"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8105" w:type="dxa"/>
          </w:tcPr>
          <w:p w14:paraId="5B5FCEE0"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0D028B8C" w14:textId="02B30858" w:rsidR="00724810" w:rsidRDefault="00724810" w:rsidP="00DC6104">
      <w:pPr>
        <w:spacing w:after="0"/>
      </w:pPr>
    </w:p>
    <w:p w14:paraId="2953C0F5" w14:textId="77777777" w:rsidR="00724810" w:rsidRDefault="00724810">
      <w:r>
        <w:br w:type="page"/>
      </w:r>
    </w:p>
    <w:p w14:paraId="449AD390" w14:textId="77777777" w:rsidR="00DC6104" w:rsidRDefault="00DC6104" w:rsidP="00DC6104">
      <w:pPr>
        <w:spacing w:after="0"/>
      </w:pPr>
    </w:p>
    <w:p w14:paraId="4038E71A" w14:textId="3550E74F" w:rsidR="00DC6104" w:rsidRDefault="00DC6104" w:rsidP="00DC6104">
      <w:pPr>
        <w:pStyle w:val="Cuadros"/>
      </w:pPr>
      <w:r>
        <w:t>Cuadro Nº</w:t>
      </w:r>
      <w:r w:rsidR="00923348">
        <w:t>41</w:t>
      </w:r>
      <w:r>
        <w:t xml:space="preserve"> Modulo Eventos, Sub – modulo: Inscribir Participantes</w:t>
      </w:r>
    </w:p>
    <w:tbl>
      <w:tblPr>
        <w:tblStyle w:val="Tablaconcuadrcula"/>
        <w:tblW w:w="0" w:type="auto"/>
        <w:tblInd w:w="322" w:type="dxa"/>
        <w:tblLook w:val="04A0" w:firstRow="1" w:lastRow="0" w:firstColumn="1" w:lastColumn="0" w:noHBand="0" w:noVBand="1"/>
      </w:tblPr>
      <w:tblGrid>
        <w:gridCol w:w="2643"/>
        <w:gridCol w:w="7798"/>
      </w:tblGrid>
      <w:tr w:rsidR="00DC6104" w14:paraId="76DAE8A7" w14:textId="77777777" w:rsidTr="00DC6104">
        <w:tc>
          <w:tcPr>
            <w:tcW w:w="2643" w:type="dxa"/>
          </w:tcPr>
          <w:p w14:paraId="1AEC397A"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798" w:type="dxa"/>
          </w:tcPr>
          <w:p w14:paraId="7365BCDB" w14:textId="77777777" w:rsidR="00DC6104" w:rsidRDefault="00DC6104" w:rsidP="008C36C8"/>
          <w:tbl>
            <w:tblPr>
              <w:tblStyle w:val="Tablaconcuadrcula"/>
              <w:tblW w:w="0" w:type="auto"/>
              <w:tblInd w:w="111" w:type="dxa"/>
              <w:tblLook w:val="04A0" w:firstRow="1" w:lastRow="0" w:firstColumn="1" w:lastColumn="0" w:noHBand="0" w:noVBand="1"/>
            </w:tblPr>
            <w:tblGrid>
              <w:gridCol w:w="15"/>
              <w:gridCol w:w="7446"/>
            </w:tblGrid>
            <w:tr w:rsidR="00DC6104" w14:paraId="42AF9184" w14:textId="77777777" w:rsidTr="00482249">
              <w:tc>
                <w:tcPr>
                  <w:tcW w:w="7461" w:type="dxa"/>
                  <w:gridSpan w:val="2"/>
                  <w:shd w:val="clear" w:color="auto" w:fill="D9D9D9" w:themeFill="background1" w:themeFillShade="D9"/>
                </w:tcPr>
                <w:p w14:paraId="210B1EF6"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DC6104" w14:paraId="629AD600" w14:textId="77777777" w:rsidTr="00482249">
              <w:tc>
                <w:tcPr>
                  <w:tcW w:w="7461" w:type="dxa"/>
                  <w:gridSpan w:val="2"/>
                </w:tcPr>
                <w:p w14:paraId="646E6019" w14:textId="77777777"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7969958A" w14:textId="7A7A894D"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registrar y detectar posibles fallas</w:t>
                  </w:r>
                </w:p>
              </w:tc>
            </w:tr>
            <w:tr w:rsidR="00DC6104" w14:paraId="4218A5AB" w14:textId="77777777" w:rsidTr="00482249">
              <w:tc>
                <w:tcPr>
                  <w:tcW w:w="7461" w:type="dxa"/>
                  <w:gridSpan w:val="2"/>
                  <w:shd w:val="clear" w:color="auto" w:fill="D9D9D9" w:themeFill="background1" w:themeFillShade="D9"/>
                </w:tcPr>
                <w:p w14:paraId="6910BC67"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DC6104" w14:paraId="5DCE0DBF" w14:textId="77777777" w:rsidTr="00482249">
              <w:tc>
                <w:tcPr>
                  <w:tcW w:w="7461" w:type="dxa"/>
                  <w:gridSpan w:val="2"/>
                </w:tcPr>
                <w:p w14:paraId="46985A53" w14:textId="366B85CC" w:rsidR="00DC6104" w:rsidRPr="00450745"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un participante a un evento.</w:t>
                  </w:r>
                </w:p>
              </w:tc>
            </w:tr>
            <w:tr w:rsidR="00DC6104" w14:paraId="1F4BF565" w14:textId="77777777" w:rsidTr="00482249">
              <w:tc>
                <w:tcPr>
                  <w:tcW w:w="7461" w:type="dxa"/>
                  <w:gridSpan w:val="2"/>
                </w:tcPr>
                <w:p w14:paraId="44F2524C" w14:textId="1917CF35" w:rsidR="00DC6104" w:rsidRPr="004F3ACC"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DC6104" w14:paraId="07899D85" w14:textId="77777777" w:rsidTr="00482249">
              <w:tc>
                <w:tcPr>
                  <w:tcW w:w="7461" w:type="dxa"/>
                  <w:gridSpan w:val="2"/>
                </w:tcPr>
                <w:p w14:paraId="4011D79E" w14:textId="1C8BCD7B" w:rsidR="00DC6104" w:rsidRPr="008F40E8"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41</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.b)</w:t>
                  </w:r>
                </w:p>
              </w:tc>
            </w:tr>
            <w:tr w:rsidR="00DC6104" w:rsidRPr="00D574E0" w14:paraId="30164B51" w14:textId="77777777" w:rsidTr="00482249">
              <w:tc>
                <w:tcPr>
                  <w:tcW w:w="7461" w:type="dxa"/>
                  <w:gridSpan w:val="2"/>
                  <w:shd w:val="clear" w:color="auto" w:fill="D9D9D9" w:themeFill="background1" w:themeFillShade="D9"/>
                </w:tcPr>
                <w:p w14:paraId="080482B0" w14:textId="2DE0E2AD" w:rsidR="00DC6104" w:rsidRPr="00D574E0" w:rsidRDefault="00DC6104" w:rsidP="00DC6104">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DC6104" w:rsidRPr="00450745" w14:paraId="52E10229" w14:textId="77777777" w:rsidTr="00482249">
              <w:tc>
                <w:tcPr>
                  <w:tcW w:w="7461" w:type="dxa"/>
                  <w:gridSpan w:val="2"/>
                </w:tcPr>
                <w:p w14:paraId="625430CD" w14:textId="5E45C1D0" w:rsidR="00DC6104" w:rsidRPr="00450745" w:rsidRDefault="00DC6104" w:rsidP="00DC6104">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el registro de un participante a un evento con datos </w:t>
                  </w:r>
                  <w:r w:rsidR="00482249">
                    <w:rPr>
                      <w:rFonts w:ascii="Times New Roman" w:hAnsi="Times New Roman" w:cs="Times New Roman"/>
                      <w:sz w:val="24"/>
                      <w:szCs w:val="24"/>
                    </w:rPr>
                    <w:t>inválidos</w:t>
                  </w:r>
                  <w:r>
                    <w:rPr>
                      <w:rFonts w:ascii="Times New Roman" w:hAnsi="Times New Roman" w:cs="Times New Roman"/>
                      <w:sz w:val="24"/>
                      <w:szCs w:val="24"/>
                    </w:rPr>
                    <w:t>.</w:t>
                  </w:r>
                </w:p>
              </w:tc>
            </w:tr>
            <w:tr w:rsidR="00DC6104" w:rsidRPr="004F3ACC" w14:paraId="745799E7" w14:textId="77777777" w:rsidTr="00482249">
              <w:tc>
                <w:tcPr>
                  <w:tcW w:w="7461" w:type="dxa"/>
                  <w:gridSpan w:val="2"/>
                </w:tcPr>
                <w:p w14:paraId="1D1CC8FF" w14:textId="77777777" w:rsidR="00DC6104" w:rsidRPr="004F3ACC" w:rsidRDefault="00DC6104" w:rsidP="00DC6104">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DC6104" w:rsidRPr="008F40E8" w14:paraId="36B3B36C" w14:textId="77777777" w:rsidTr="00482249">
              <w:trPr>
                <w:gridBefore w:val="1"/>
                <w:wBefore w:w="15" w:type="dxa"/>
              </w:trPr>
              <w:tc>
                <w:tcPr>
                  <w:tcW w:w="7446" w:type="dxa"/>
                </w:tcPr>
                <w:p w14:paraId="160A88F3" w14:textId="78237A7A" w:rsidR="00DC6104" w:rsidRDefault="00DC6104" w:rsidP="00DC6104">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una respuesta </w:t>
                  </w:r>
                  <w:proofErr w:type="gramStart"/>
                  <w:r>
                    <w:rPr>
                      <w:rFonts w:ascii="Times New Roman" w:hAnsi="Times New Roman" w:cs="Times New Roman"/>
                      <w:sz w:val="24"/>
                      <w:szCs w:val="24"/>
                    </w:rPr>
                    <w:t>invalida</w:t>
                  </w:r>
                  <w:proofErr w:type="gramEnd"/>
                  <w:r>
                    <w:rPr>
                      <w:rFonts w:ascii="Times New Roman" w:hAnsi="Times New Roman" w:cs="Times New Roman"/>
                      <w:sz w:val="24"/>
                      <w:szCs w:val="24"/>
                    </w:rPr>
                    <w:t xml:space="preserve"> por parte del sistema. En cuanto a la prueba con los filtros aplicados (Anexo </w:t>
                  </w:r>
                  <w:r w:rsidR="00923348">
                    <w:rPr>
                      <w:rFonts w:ascii="Times New Roman" w:hAnsi="Times New Roman" w:cs="Times New Roman"/>
                      <w:sz w:val="24"/>
                      <w:szCs w:val="24"/>
                    </w:rPr>
                    <w:t>41</w:t>
                  </w:r>
                  <w:r>
                    <w:rPr>
                      <w:rFonts w:ascii="Times New Roman" w:hAnsi="Times New Roman" w:cs="Times New Roman"/>
                      <w:sz w:val="24"/>
                      <w:szCs w:val="24"/>
                    </w:rPr>
                    <w:t>.</w:t>
                  </w:r>
                  <w:r w:rsidR="00724810">
                    <w:rPr>
                      <w:rFonts w:ascii="Times New Roman" w:hAnsi="Times New Roman" w:cs="Times New Roman"/>
                      <w:sz w:val="24"/>
                      <w:szCs w:val="24"/>
                    </w:rPr>
                    <w:t>c</w:t>
                  </w:r>
                  <w:r>
                    <w:rPr>
                      <w:rFonts w:ascii="Times New Roman" w:hAnsi="Times New Roman" w:cs="Times New Roman"/>
                      <w:sz w:val="24"/>
                      <w:szCs w:val="24"/>
                    </w:rPr>
                    <w:t xml:space="preserve">)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w:t>
                  </w:r>
                  <w:r w:rsidR="00724810">
                    <w:rPr>
                      <w:rFonts w:ascii="Times New Roman" w:hAnsi="Times New Roman" w:cs="Times New Roman"/>
                      <w:sz w:val="24"/>
                      <w:szCs w:val="24"/>
                    </w:rPr>
                    <w:t>d</w:t>
                  </w:r>
                  <w:r>
                    <w:rPr>
                      <w:rFonts w:ascii="Times New Roman" w:hAnsi="Times New Roman" w:cs="Times New Roman"/>
                      <w:sz w:val="24"/>
                      <w:szCs w:val="24"/>
                    </w:rPr>
                    <w:t>)</w:t>
                  </w:r>
                </w:p>
                <w:p w14:paraId="5FB826C1" w14:textId="7BED0112" w:rsidR="00482249" w:rsidRPr="008F40E8" w:rsidRDefault="00482249" w:rsidP="00DC6104">
                  <w:pPr>
                    <w:ind w:right="40"/>
                    <w:rPr>
                      <w:rFonts w:ascii="Times New Roman" w:hAnsi="Times New Roman" w:cs="Times New Roman"/>
                      <w:sz w:val="24"/>
                      <w:szCs w:val="24"/>
                    </w:rPr>
                  </w:pPr>
                </w:p>
              </w:tc>
            </w:tr>
            <w:tr w:rsidR="00482249" w:rsidRPr="00D574E0" w14:paraId="5E93A93A" w14:textId="77777777" w:rsidTr="00482249">
              <w:trPr>
                <w:gridBefore w:val="1"/>
                <w:wBefore w:w="15" w:type="dxa"/>
              </w:trPr>
              <w:tc>
                <w:tcPr>
                  <w:tcW w:w="7446" w:type="dxa"/>
                  <w:shd w:val="clear" w:color="auto" w:fill="D9D9D9" w:themeFill="background1" w:themeFillShade="D9"/>
                </w:tcPr>
                <w:p w14:paraId="6831EE66" w14:textId="2D12A254" w:rsidR="00482249" w:rsidRPr="00D574E0" w:rsidRDefault="00482249" w:rsidP="00482249">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482249" w:rsidRPr="00450745" w14:paraId="0369D5D8" w14:textId="77777777" w:rsidTr="00482249">
              <w:trPr>
                <w:gridBefore w:val="1"/>
                <w:wBefore w:w="15" w:type="dxa"/>
              </w:trPr>
              <w:tc>
                <w:tcPr>
                  <w:tcW w:w="7446" w:type="dxa"/>
                </w:tcPr>
                <w:p w14:paraId="61CFFEAB" w14:textId="75F8C942" w:rsidR="00482249" w:rsidRPr="00450745" w:rsidRDefault="00482249" w:rsidP="00482249">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un participante a un evento con datos ya registrados.</w:t>
                  </w:r>
                </w:p>
              </w:tc>
            </w:tr>
            <w:tr w:rsidR="00482249" w:rsidRPr="004F3ACC" w14:paraId="656FAB18" w14:textId="77777777" w:rsidTr="00482249">
              <w:trPr>
                <w:gridBefore w:val="1"/>
                <w:wBefore w:w="15" w:type="dxa"/>
              </w:trPr>
              <w:tc>
                <w:tcPr>
                  <w:tcW w:w="7446" w:type="dxa"/>
                </w:tcPr>
                <w:p w14:paraId="0E3D6C47" w14:textId="77777777" w:rsidR="00482249" w:rsidRPr="004F3ACC" w:rsidRDefault="00482249" w:rsidP="00482249">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482249" w:rsidRPr="008F40E8" w14:paraId="0F1BA849" w14:textId="77777777" w:rsidTr="00482249">
              <w:trPr>
                <w:gridBefore w:val="1"/>
                <w:wBefore w:w="15" w:type="dxa"/>
              </w:trPr>
              <w:tc>
                <w:tcPr>
                  <w:tcW w:w="7446" w:type="dxa"/>
                </w:tcPr>
                <w:p w14:paraId="0803A69E" w14:textId="4A9468AB" w:rsidR="00482249" w:rsidRPr="008F40E8" w:rsidRDefault="00482249" w:rsidP="00482249">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una respuesta </w:t>
                  </w:r>
                  <w:proofErr w:type="gramStart"/>
                  <w:r>
                    <w:rPr>
                      <w:rFonts w:ascii="Times New Roman" w:hAnsi="Times New Roman" w:cs="Times New Roman"/>
                      <w:sz w:val="24"/>
                      <w:szCs w:val="24"/>
                    </w:rPr>
                    <w:t>invalida</w:t>
                  </w:r>
                  <w:proofErr w:type="gramEnd"/>
                  <w:r>
                    <w:rPr>
                      <w:rFonts w:ascii="Times New Roman" w:hAnsi="Times New Roman" w:cs="Times New Roman"/>
                      <w:sz w:val="24"/>
                      <w:szCs w:val="24"/>
                    </w:rPr>
                    <w:t xml:space="preserve"> por parte del sistema. En cuanto a la prueba con los filtros aplicados (Anexo </w:t>
                  </w:r>
                  <w:r w:rsidR="00923348">
                    <w:rPr>
                      <w:rFonts w:ascii="Times New Roman" w:hAnsi="Times New Roman" w:cs="Times New Roman"/>
                      <w:sz w:val="24"/>
                      <w:szCs w:val="24"/>
                    </w:rPr>
                    <w:t>41</w:t>
                  </w:r>
                  <w:r>
                    <w:rPr>
                      <w:rFonts w:ascii="Times New Roman" w:hAnsi="Times New Roman" w:cs="Times New Roman"/>
                      <w:sz w:val="24"/>
                      <w:szCs w:val="24"/>
                    </w:rPr>
                    <w:t>.</w:t>
                  </w:r>
                  <w:r w:rsidR="00724810">
                    <w:rPr>
                      <w:rFonts w:ascii="Times New Roman" w:hAnsi="Times New Roman" w:cs="Times New Roman"/>
                      <w:sz w:val="24"/>
                      <w:szCs w:val="24"/>
                    </w:rPr>
                    <w:t>e</w:t>
                  </w:r>
                  <w:r>
                    <w:rPr>
                      <w:rFonts w:ascii="Times New Roman" w:hAnsi="Times New Roman" w:cs="Times New Roman"/>
                      <w:sz w:val="24"/>
                      <w:szCs w:val="24"/>
                    </w:rPr>
                    <w:t xml:space="preserve">)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w:t>
                  </w:r>
                  <w:r w:rsidR="00724810">
                    <w:rPr>
                      <w:rFonts w:ascii="Times New Roman" w:hAnsi="Times New Roman" w:cs="Times New Roman"/>
                      <w:sz w:val="24"/>
                      <w:szCs w:val="24"/>
                    </w:rPr>
                    <w:t>f)</w:t>
                  </w:r>
                </w:p>
              </w:tc>
            </w:tr>
          </w:tbl>
          <w:p w14:paraId="1397D460" w14:textId="77777777" w:rsidR="00DC6104" w:rsidRDefault="00DC6104" w:rsidP="008C36C8">
            <w:pPr>
              <w:ind w:right="40"/>
              <w:rPr>
                <w:rFonts w:ascii="Times New Roman" w:hAnsi="Times New Roman" w:cs="Times New Roman"/>
                <w:sz w:val="24"/>
                <w:szCs w:val="24"/>
              </w:rPr>
            </w:pPr>
          </w:p>
          <w:p w14:paraId="456CB7FB" w14:textId="68AF307E" w:rsidR="00482249" w:rsidRDefault="00482249" w:rsidP="008C36C8">
            <w:pPr>
              <w:ind w:right="40"/>
              <w:rPr>
                <w:rFonts w:ascii="Times New Roman" w:hAnsi="Times New Roman" w:cs="Times New Roman"/>
                <w:sz w:val="24"/>
                <w:szCs w:val="24"/>
              </w:rPr>
            </w:pPr>
          </w:p>
        </w:tc>
      </w:tr>
      <w:tr w:rsidR="00DC6104" w14:paraId="5C3A5C3E" w14:textId="77777777" w:rsidTr="00DC6104">
        <w:tc>
          <w:tcPr>
            <w:tcW w:w="2643" w:type="dxa"/>
          </w:tcPr>
          <w:p w14:paraId="471C5204"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798" w:type="dxa"/>
          </w:tcPr>
          <w:p w14:paraId="24834D54"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DC6104" w14:paraId="1E768EE5" w14:textId="77777777" w:rsidTr="00DC6104">
        <w:tc>
          <w:tcPr>
            <w:tcW w:w="2643" w:type="dxa"/>
          </w:tcPr>
          <w:p w14:paraId="45F1905D"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798" w:type="dxa"/>
          </w:tcPr>
          <w:p w14:paraId="5F3C1175"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5FF37C16" w14:textId="4AC25C71" w:rsidR="00DC6104" w:rsidRDefault="00DC6104" w:rsidP="00DC6104">
      <w:pPr>
        <w:spacing w:after="0"/>
      </w:pPr>
    </w:p>
    <w:p w14:paraId="71EFE594" w14:textId="77777777" w:rsidR="00724810" w:rsidRDefault="00724810">
      <w:r>
        <w:br w:type="page"/>
      </w:r>
    </w:p>
    <w:p w14:paraId="1D2FB51D" w14:textId="77777777" w:rsidR="00724810" w:rsidRDefault="00724810" w:rsidP="00724810">
      <w:pPr>
        <w:pStyle w:val="Parrafo"/>
      </w:pPr>
    </w:p>
    <w:p w14:paraId="4E9A891A" w14:textId="4DC9090B" w:rsidR="00724810" w:rsidRDefault="00724810" w:rsidP="00724810">
      <w:pPr>
        <w:pStyle w:val="Cuadros"/>
      </w:pPr>
      <w:r w:rsidRPr="000E3396">
        <w:t>Cuadro Nº</w:t>
      </w:r>
      <w:r w:rsidR="00923348" w:rsidRPr="000E3396">
        <w:t>42</w:t>
      </w:r>
      <w:r w:rsidRPr="000E3396">
        <w:t xml:space="preserve"> Modulo Eventos, Sub – modulo: Modificar Participantes Inscritos</w:t>
      </w:r>
    </w:p>
    <w:tbl>
      <w:tblPr>
        <w:tblStyle w:val="Tablaconcuadrcula"/>
        <w:tblW w:w="0" w:type="auto"/>
        <w:tblInd w:w="322" w:type="dxa"/>
        <w:tblLook w:val="04A0" w:firstRow="1" w:lastRow="0" w:firstColumn="1" w:lastColumn="0" w:noHBand="0" w:noVBand="1"/>
      </w:tblPr>
      <w:tblGrid>
        <w:gridCol w:w="2643"/>
        <w:gridCol w:w="7798"/>
      </w:tblGrid>
      <w:tr w:rsidR="00724810" w14:paraId="57F97A31" w14:textId="77777777" w:rsidTr="008C36C8">
        <w:tc>
          <w:tcPr>
            <w:tcW w:w="2643" w:type="dxa"/>
          </w:tcPr>
          <w:p w14:paraId="198A8F14"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798" w:type="dxa"/>
          </w:tcPr>
          <w:p w14:paraId="739FA391" w14:textId="77777777" w:rsidR="00724810" w:rsidRDefault="00724810" w:rsidP="008C36C8"/>
          <w:tbl>
            <w:tblPr>
              <w:tblStyle w:val="Tablaconcuadrcula"/>
              <w:tblW w:w="0" w:type="auto"/>
              <w:tblInd w:w="111" w:type="dxa"/>
              <w:tblLook w:val="04A0" w:firstRow="1" w:lastRow="0" w:firstColumn="1" w:lastColumn="0" w:noHBand="0" w:noVBand="1"/>
            </w:tblPr>
            <w:tblGrid>
              <w:gridCol w:w="15"/>
              <w:gridCol w:w="7446"/>
            </w:tblGrid>
            <w:tr w:rsidR="00724810" w14:paraId="5C52F64C" w14:textId="77777777" w:rsidTr="008C36C8">
              <w:tc>
                <w:tcPr>
                  <w:tcW w:w="7461" w:type="dxa"/>
                  <w:gridSpan w:val="2"/>
                  <w:shd w:val="clear" w:color="auto" w:fill="D9D9D9" w:themeFill="background1" w:themeFillShade="D9"/>
                </w:tcPr>
                <w:p w14:paraId="4E52DF72"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724810" w14:paraId="5ABAA9E5" w14:textId="77777777" w:rsidTr="008C36C8">
              <w:tc>
                <w:tcPr>
                  <w:tcW w:w="7461" w:type="dxa"/>
                  <w:gridSpan w:val="2"/>
                </w:tcPr>
                <w:p w14:paraId="75BFB24C" w14:textId="77777777" w:rsidR="00724810" w:rsidRPr="00D574E0"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6281501" w14:textId="77777777" w:rsidR="00724810" w:rsidRPr="00D574E0"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registrar y detectar posibles fallas</w:t>
                  </w:r>
                </w:p>
              </w:tc>
            </w:tr>
            <w:tr w:rsidR="00724810" w14:paraId="1D147E05" w14:textId="77777777" w:rsidTr="008C36C8">
              <w:tc>
                <w:tcPr>
                  <w:tcW w:w="7461" w:type="dxa"/>
                  <w:gridSpan w:val="2"/>
                  <w:shd w:val="clear" w:color="auto" w:fill="D9D9D9" w:themeFill="background1" w:themeFillShade="D9"/>
                </w:tcPr>
                <w:p w14:paraId="46148A90"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724810" w14:paraId="6AEF6CF4" w14:textId="77777777" w:rsidTr="008C36C8">
              <w:tc>
                <w:tcPr>
                  <w:tcW w:w="7461" w:type="dxa"/>
                  <w:gridSpan w:val="2"/>
                </w:tcPr>
                <w:p w14:paraId="36335923" w14:textId="77777777" w:rsidR="00724810" w:rsidRPr="00450745"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un participante a un evento.</w:t>
                  </w:r>
                </w:p>
              </w:tc>
            </w:tr>
            <w:tr w:rsidR="00724810" w14:paraId="20721865" w14:textId="77777777" w:rsidTr="008C36C8">
              <w:tc>
                <w:tcPr>
                  <w:tcW w:w="7461" w:type="dxa"/>
                  <w:gridSpan w:val="2"/>
                </w:tcPr>
                <w:p w14:paraId="7E33B34A" w14:textId="77777777" w:rsidR="00724810" w:rsidRPr="004F3ACC"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724810" w14:paraId="3329DA54" w14:textId="77777777" w:rsidTr="008C36C8">
              <w:tc>
                <w:tcPr>
                  <w:tcW w:w="7461" w:type="dxa"/>
                  <w:gridSpan w:val="2"/>
                </w:tcPr>
                <w:p w14:paraId="541E8D91" w14:textId="1EF2DD2B" w:rsidR="00724810" w:rsidRPr="008F40E8"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41</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.b)</w:t>
                  </w:r>
                </w:p>
              </w:tc>
            </w:tr>
            <w:tr w:rsidR="00724810" w:rsidRPr="00D574E0" w14:paraId="70E618D1" w14:textId="77777777" w:rsidTr="008C36C8">
              <w:tc>
                <w:tcPr>
                  <w:tcW w:w="7461" w:type="dxa"/>
                  <w:gridSpan w:val="2"/>
                  <w:shd w:val="clear" w:color="auto" w:fill="D9D9D9" w:themeFill="background1" w:themeFillShade="D9"/>
                </w:tcPr>
                <w:p w14:paraId="67A99C82"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724810" w:rsidRPr="00450745" w14:paraId="77150FA2" w14:textId="77777777" w:rsidTr="008C36C8">
              <w:tc>
                <w:tcPr>
                  <w:tcW w:w="7461" w:type="dxa"/>
                  <w:gridSpan w:val="2"/>
                </w:tcPr>
                <w:p w14:paraId="4652F1DA" w14:textId="77777777" w:rsidR="00724810" w:rsidRPr="00450745"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un participante a un evento con datos inválidos.</w:t>
                  </w:r>
                </w:p>
              </w:tc>
            </w:tr>
            <w:tr w:rsidR="00724810" w:rsidRPr="004F3ACC" w14:paraId="3C9A1E97" w14:textId="77777777" w:rsidTr="008C36C8">
              <w:tc>
                <w:tcPr>
                  <w:tcW w:w="7461" w:type="dxa"/>
                  <w:gridSpan w:val="2"/>
                </w:tcPr>
                <w:p w14:paraId="7E05B914" w14:textId="77777777" w:rsidR="00724810" w:rsidRPr="004F3ACC"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724810" w:rsidRPr="008F40E8" w14:paraId="0850F0C8" w14:textId="77777777" w:rsidTr="008C36C8">
              <w:trPr>
                <w:gridBefore w:val="1"/>
                <w:wBefore w:w="15" w:type="dxa"/>
              </w:trPr>
              <w:tc>
                <w:tcPr>
                  <w:tcW w:w="7446" w:type="dxa"/>
                </w:tcPr>
                <w:p w14:paraId="7F94571A" w14:textId="40F392A4" w:rsidR="00724810"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una respuesta </w:t>
                  </w:r>
                  <w:proofErr w:type="gramStart"/>
                  <w:r>
                    <w:rPr>
                      <w:rFonts w:ascii="Times New Roman" w:hAnsi="Times New Roman" w:cs="Times New Roman"/>
                      <w:sz w:val="24"/>
                      <w:szCs w:val="24"/>
                    </w:rPr>
                    <w:t>invalida</w:t>
                  </w:r>
                  <w:proofErr w:type="gramEnd"/>
                  <w:r>
                    <w:rPr>
                      <w:rFonts w:ascii="Times New Roman" w:hAnsi="Times New Roman" w:cs="Times New Roman"/>
                      <w:sz w:val="24"/>
                      <w:szCs w:val="24"/>
                    </w:rPr>
                    <w:t xml:space="preserve"> por parte del sistema. En cuanto a la prueba con los filtros aplicados (Anexo </w:t>
                  </w:r>
                  <w:r w:rsidR="00923348">
                    <w:rPr>
                      <w:rFonts w:ascii="Times New Roman" w:hAnsi="Times New Roman" w:cs="Times New Roman"/>
                      <w:sz w:val="24"/>
                      <w:szCs w:val="24"/>
                    </w:rPr>
                    <w:t>41</w:t>
                  </w:r>
                  <w:r>
                    <w:rPr>
                      <w:rFonts w:ascii="Times New Roman" w:hAnsi="Times New Roman" w:cs="Times New Roman"/>
                      <w:sz w:val="24"/>
                      <w:szCs w:val="24"/>
                    </w:rPr>
                    <w:t xml:space="preserve">.c)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.d)</w:t>
                  </w:r>
                </w:p>
                <w:p w14:paraId="78DE6EE3" w14:textId="77777777" w:rsidR="00724810" w:rsidRPr="008F40E8" w:rsidRDefault="00724810" w:rsidP="008C36C8">
                  <w:pPr>
                    <w:ind w:right="40"/>
                    <w:rPr>
                      <w:rFonts w:ascii="Times New Roman" w:hAnsi="Times New Roman" w:cs="Times New Roman"/>
                      <w:sz w:val="24"/>
                      <w:szCs w:val="24"/>
                    </w:rPr>
                  </w:pPr>
                </w:p>
              </w:tc>
            </w:tr>
            <w:tr w:rsidR="00724810" w:rsidRPr="00D574E0" w14:paraId="26C2E271" w14:textId="77777777" w:rsidTr="008C36C8">
              <w:trPr>
                <w:gridBefore w:val="1"/>
                <w:wBefore w:w="15" w:type="dxa"/>
              </w:trPr>
              <w:tc>
                <w:tcPr>
                  <w:tcW w:w="7446" w:type="dxa"/>
                  <w:shd w:val="clear" w:color="auto" w:fill="D9D9D9" w:themeFill="background1" w:themeFillShade="D9"/>
                </w:tcPr>
                <w:p w14:paraId="2431D4F1"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724810" w:rsidRPr="00450745" w14:paraId="4A8904CC" w14:textId="77777777" w:rsidTr="008C36C8">
              <w:trPr>
                <w:gridBefore w:val="1"/>
                <w:wBefore w:w="15" w:type="dxa"/>
              </w:trPr>
              <w:tc>
                <w:tcPr>
                  <w:tcW w:w="7446" w:type="dxa"/>
                </w:tcPr>
                <w:p w14:paraId="1D75C811" w14:textId="77777777" w:rsidR="00724810" w:rsidRPr="00450745"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un participante a un evento con datos ya registrados.</w:t>
                  </w:r>
                </w:p>
              </w:tc>
            </w:tr>
            <w:tr w:rsidR="00724810" w:rsidRPr="004F3ACC" w14:paraId="17F0A177" w14:textId="77777777" w:rsidTr="008C36C8">
              <w:trPr>
                <w:gridBefore w:val="1"/>
                <w:wBefore w:w="15" w:type="dxa"/>
              </w:trPr>
              <w:tc>
                <w:tcPr>
                  <w:tcW w:w="7446" w:type="dxa"/>
                </w:tcPr>
                <w:p w14:paraId="0589F109" w14:textId="77777777" w:rsidR="00724810" w:rsidRPr="004F3ACC"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724810" w:rsidRPr="008F40E8" w14:paraId="1214E195" w14:textId="77777777" w:rsidTr="008C36C8">
              <w:trPr>
                <w:gridBefore w:val="1"/>
                <w:wBefore w:w="15" w:type="dxa"/>
              </w:trPr>
              <w:tc>
                <w:tcPr>
                  <w:tcW w:w="7446" w:type="dxa"/>
                </w:tcPr>
                <w:p w14:paraId="056F18BE" w14:textId="62E90513" w:rsidR="00724810" w:rsidRPr="008F40E8" w:rsidRDefault="00724810"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una respuesta </w:t>
                  </w:r>
                  <w:proofErr w:type="gramStart"/>
                  <w:r>
                    <w:rPr>
                      <w:rFonts w:ascii="Times New Roman" w:hAnsi="Times New Roman" w:cs="Times New Roman"/>
                      <w:sz w:val="24"/>
                      <w:szCs w:val="24"/>
                    </w:rPr>
                    <w:t>invalida</w:t>
                  </w:r>
                  <w:proofErr w:type="gramEnd"/>
                  <w:r>
                    <w:rPr>
                      <w:rFonts w:ascii="Times New Roman" w:hAnsi="Times New Roman" w:cs="Times New Roman"/>
                      <w:sz w:val="24"/>
                      <w:szCs w:val="24"/>
                    </w:rPr>
                    <w:t xml:space="preserve"> por parte del sistema. En cuanto a la prueba con los filtros aplicados (Anexo </w:t>
                  </w:r>
                  <w:r w:rsidR="00923348">
                    <w:rPr>
                      <w:rFonts w:ascii="Times New Roman" w:hAnsi="Times New Roman" w:cs="Times New Roman"/>
                      <w:sz w:val="24"/>
                      <w:szCs w:val="24"/>
                    </w:rPr>
                    <w:t>41</w:t>
                  </w:r>
                  <w:r>
                    <w:rPr>
                      <w:rFonts w:ascii="Times New Roman" w:hAnsi="Times New Roman" w:cs="Times New Roman"/>
                      <w:sz w:val="24"/>
                      <w:szCs w:val="24"/>
                    </w:rPr>
                    <w:t xml:space="preserve">.e) sean correctos y las pruebas sean exitosa. (Anexo </w:t>
                  </w:r>
                  <w:r w:rsidR="00923348">
                    <w:rPr>
                      <w:rFonts w:ascii="Times New Roman" w:hAnsi="Times New Roman" w:cs="Times New Roman"/>
                      <w:sz w:val="24"/>
                      <w:szCs w:val="24"/>
                    </w:rPr>
                    <w:t>41</w:t>
                  </w:r>
                  <w:r>
                    <w:rPr>
                      <w:rFonts w:ascii="Times New Roman" w:hAnsi="Times New Roman" w:cs="Times New Roman"/>
                      <w:sz w:val="24"/>
                      <w:szCs w:val="24"/>
                    </w:rPr>
                    <w:t>.f)</w:t>
                  </w:r>
                </w:p>
              </w:tc>
            </w:tr>
          </w:tbl>
          <w:p w14:paraId="461EB937" w14:textId="77777777" w:rsidR="00724810" w:rsidRDefault="00724810" w:rsidP="008C36C8">
            <w:pPr>
              <w:ind w:right="40"/>
              <w:rPr>
                <w:rFonts w:ascii="Times New Roman" w:hAnsi="Times New Roman" w:cs="Times New Roman"/>
                <w:sz w:val="24"/>
                <w:szCs w:val="24"/>
              </w:rPr>
            </w:pPr>
          </w:p>
          <w:p w14:paraId="23B453A4" w14:textId="77777777" w:rsidR="00724810" w:rsidRDefault="00724810" w:rsidP="008C36C8">
            <w:pPr>
              <w:ind w:right="40"/>
              <w:rPr>
                <w:rFonts w:ascii="Times New Roman" w:hAnsi="Times New Roman" w:cs="Times New Roman"/>
                <w:sz w:val="24"/>
                <w:szCs w:val="24"/>
              </w:rPr>
            </w:pPr>
          </w:p>
        </w:tc>
      </w:tr>
      <w:tr w:rsidR="00724810" w14:paraId="5FDC12B8" w14:textId="77777777" w:rsidTr="008C36C8">
        <w:tc>
          <w:tcPr>
            <w:tcW w:w="2643" w:type="dxa"/>
          </w:tcPr>
          <w:p w14:paraId="18D18BCF"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798" w:type="dxa"/>
          </w:tcPr>
          <w:p w14:paraId="39ED4E27" w14:textId="77777777" w:rsidR="00724810" w:rsidRDefault="00724810"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724810" w14:paraId="2501C0A3" w14:textId="77777777" w:rsidTr="008C36C8">
        <w:tc>
          <w:tcPr>
            <w:tcW w:w="2643" w:type="dxa"/>
          </w:tcPr>
          <w:p w14:paraId="18C713E8" w14:textId="77777777" w:rsidR="00724810" w:rsidRPr="00D574E0" w:rsidRDefault="00724810"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798" w:type="dxa"/>
          </w:tcPr>
          <w:p w14:paraId="285376D0" w14:textId="77777777" w:rsidR="00724810" w:rsidRDefault="00724810"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2A3BAE4D" w14:textId="77777777" w:rsidR="00724810" w:rsidRDefault="00724810"/>
    <w:p w14:paraId="5B5EA1B1" w14:textId="4A43E882" w:rsidR="00724810" w:rsidRDefault="00724810">
      <w:r>
        <w:br w:type="page"/>
      </w:r>
    </w:p>
    <w:p w14:paraId="6FED7C67" w14:textId="77777777" w:rsidR="00724810" w:rsidRDefault="00724810" w:rsidP="00DC6104">
      <w:pPr>
        <w:spacing w:after="0"/>
      </w:pPr>
    </w:p>
    <w:p w14:paraId="4F8C5570" w14:textId="6653C904" w:rsidR="00DC6104" w:rsidRDefault="00DC6104" w:rsidP="00DC6104">
      <w:pPr>
        <w:pStyle w:val="Cuadros"/>
      </w:pPr>
      <w:r>
        <w:t>Cuadro Nº</w:t>
      </w:r>
      <w:r w:rsidR="00923348">
        <w:t>43</w:t>
      </w:r>
      <w:r>
        <w:t xml:space="preserve"> Modulo Eventos, Sub – modulo: Asignar Marcas</w:t>
      </w:r>
      <w:r w:rsidR="00724810">
        <w:t xml:space="preserve"> y Resultados</w:t>
      </w:r>
    </w:p>
    <w:tbl>
      <w:tblPr>
        <w:tblStyle w:val="Tablaconcuadrcula"/>
        <w:tblW w:w="0" w:type="auto"/>
        <w:tblInd w:w="322" w:type="dxa"/>
        <w:tblLook w:val="04A0" w:firstRow="1" w:lastRow="0" w:firstColumn="1" w:lastColumn="0" w:noHBand="0" w:noVBand="1"/>
      </w:tblPr>
      <w:tblGrid>
        <w:gridCol w:w="2643"/>
        <w:gridCol w:w="7798"/>
      </w:tblGrid>
      <w:tr w:rsidR="00DC6104" w14:paraId="7E8B95D1" w14:textId="77777777" w:rsidTr="008C36C8">
        <w:tc>
          <w:tcPr>
            <w:tcW w:w="2643" w:type="dxa"/>
          </w:tcPr>
          <w:p w14:paraId="55B67883"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798" w:type="dxa"/>
          </w:tcPr>
          <w:p w14:paraId="543A16BA" w14:textId="77777777" w:rsidR="00DC6104" w:rsidRDefault="00DC6104" w:rsidP="008C36C8"/>
          <w:tbl>
            <w:tblPr>
              <w:tblStyle w:val="Tablaconcuadrcula"/>
              <w:tblW w:w="0" w:type="auto"/>
              <w:tblLook w:val="04A0" w:firstRow="1" w:lastRow="0" w:firstColumn="1" w:lastColumn="0" w:noHBand="0" w:noVBand="1"/>
            </w:tblPr>
            <w:tblGrid>
              <w:gridCol w:w="7572"/>
            </w:tblGrid>
            <w:tr w:rsidR="00DC6104" w14:paraId="70F2376D" w14:textId="77777777" w:rsidTr="008C36C8">
              <w:tc>
                <w:tcPr>
                  <w:tcW w:w="7572" w:type="dxa"/>
                  <w:shd w:val="clear" w:color="auto" w:fill="D9D9D9" w:themeFill="background1" w:themeFillShade="D9"/>
                </w:tcPr>
                <w:p w14:paraId="5386AEF1"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DC6104" w14:paraId="11BC39BA" w14:textId="77777777" w:rsidTr="008C36C8">
              <w:tc>
                <w:tcPr>
                  <w:tcW w:w="7572" w:type="dxa"/>
                </w:tcPr>
                <w:p w14:paraId="174555AC" w14:textId="77777777"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9F471BD" w14:textId="77777777" w:rsidR="00DC6104" w:rsidRPr="00D574E0"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a registrar y detectar posibles fallas</w:t>
                  </w:r>
                </w:p>
              </w:tc>
            </w:tr>
            <w:tr w:rsidR="00DC6104" w14:paraId="6A64700B" w14:textId="77777777" w:rsidTr="008C36C8">
              <w:tc>
                <w:tcPr>
                  <w:tcW w:w="7572" w:type="dxa"/>
                  <w:shd w:val="clear" w:color="auto" w:fill="D9D9D9" w:themeFill="background1" w:themeFillShade="D9"/>
                </w:tcPr>
                <w:p w14:paraId="7CFF54C8"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DC6104" w14:paraId="5A04464E" w14:textId="77777777" w:rsidTr="008C36C8">
              <w:tc>
                <w:tcPr>
                  <w:tcW w:w="7572" w:type="dxa"/>
                </w:tcPr>
                <w:p w14:paraId="2A2B4BB6" w14:textId="74997937" w:rsidR="00DC6104" w:rsidRPr="00450745"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realizará el registro de las marcas de un participante a un evento.</w:t>
                  </w:r>
                </w:p>
              </w:tc>
            </w:tr>
            <w:tr w:rsidR="00DC6104" w14:paraId="26AAE636" w14:textId="77777777" w:rsidTr="008C36C8">
              <w:tc>
                <w:tcPr>
                  <w:tcW w:w="7572" w:type="dxa"/>
                </w:tcPr>
                <w:p w14:paraId="7109F939" w14:textId="3A3A1A11" w:rsidR="00DC6104" w:rsidRPr="004F3ACC"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r w:rsidR="00482249">
                    <w:rPr>
                      <w:rFonts w:ascii="Times New Roman" w:hAnsi="Times New Roman" w:cs="Times New Roman"/>
                      <w:bCs/>
                      <w:sz w:val="24"/>
                      <w:szCs w:val="24"/>
                    </w:rPr>
                    <w:t xml:space="preserve">Arranque - </w:t>
                  </w:r>
                  <w:proofErr w:type="spellStart"/>
                  <w:r w:rsidR="00482249">
                    <w:rPr>
                      <w:rFonts w:ascii="Times New Roman" w:hAnsi="Times New Roman" w:cs="Times New Roman"/>
                      <w:bCs/>
                      <w:sz w:val="24"/>
                      <w:szCs w:val="24"/>
                    </w:rPr>
                    <w:t>Envion</w:t>
                  </w:r>
                  <w:proofErr w:type="spellEnd"/>
                </w:p>
              </w:tc>
            </w:tr>
            <w:tr w:rsidR="00DC6104" w14:paraId="2C859F52" w14:textId="77777777" w:rsidTr="008C36C8">
              <w:tc>
                <w:tcPr>
                  <w:tcW w:w="7572" w:type="dxa"/>
                </w:tcPr>
                <w:p w14:paraId="054E6BAE" w14:textId="147DDB49" w:rsidR="00DC6104" w:rsidRPr="008F40E8"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los filtros aplicados (Anexo </w:t>
                  </w:r>
                  <w:r w:rsidR="00923348">
                    <w:rPr>
                      <w:rFonts w:ascii="Times New Roman" w:hAnsi="Times New Roman" w:cs="Times New Roman"/>
                      <w:sz w:val="24"/>
                      <w:szCs w:val="24"/>
                    </w:rPr>
                    <w:t>42</w:t>
                  </w:r>
                  <w:r>
                    <w:rPr>
                      <w:rFonts w:ascii="Times New Roman" w:hAnsi="Times New Roman" w:cs="Times New Roman"/>
                      <w:sz w:val="24"/>
                      <w:szCs w:val="24"/>
                    </w:rPr>
                    <w:t xml:space="preserve">.a) sean correctos y las pruebas sean exitosa. (Anexo </w:t>
                  </w:r>
                  <w:r w:rsidR="00923348">
                    <w:rPr>
                      <w:rFonts w:ascii="Times New Roman" w:hAnsi="Times New Roman" w:cs="Times New Roman"/>
                      <w:sz w:val="24"/>
                      <w:szCs w:val="24"/>
                    </w:rPr>
                    <w:t>42</w:t>
                  </w:r>
                  <w:r>
                    <w:rPr>
                      <w:rFonts w:ascii="Times New Roman" w:hAnsi="Times New Roman" w:cs="Times New Roman"/>
                      <w:sz w:val="24"/>
                      <w:szCs w:val="24"/>
                    </w:rPr>
                    <w:t>.b)</w:t>
                  </w:r>
                </w:p>
              </w:tc>
            </w:tr>
            <w:tr w:rsidR="00DC6104" w:rsidRPr="00D574E0" w14:paraId="67056B5A" w14:textId="77777777" w:rsidTr="008C36C8">
              <w:tc>
                <w:tcPr>
                  <w:tcW w:w="7572" w:type="dxa"/>
                  <w:shd w:val="clear" w:color="auto" w:fill="D9D9D9" w:themeFill="background1" w:themeFillShade="D9"/>
                </w:tcPr>
                <w:p w14:paraId="1D3DCD9B"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DC6104" w:rsidRPr="00450745" w14:paraId="19B2E106" w14:textId="77777777" w:rsidTr="008C36C8">
              <w:tc>
                <w:tcPr>
                  <w:tcW w:w="7572" w:type="dxa"/>
                </w:tcPr>
                <w:p w14:paraId="55F456CD" w14:textId="77777777" w:rsidR="00DC6104" w:rsidRPr="00450745"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realizará el registro de un participante a un evento con datos </w:t>
                  </w:r>
                  <w:proofErr w:type="spellStart"/>
                  <w:r>
                    <w:rPr>
                      <w:rFonts w:ascii="Times New Roman" w:hAnsi="Times New Roman" w:cs="Times New Roman"/>
                      <w:sz w:val="24"/>
                      <w:szCs w:val="24"/>
                    </w:rPr>
                    <w:t>invalidos</w:t>
                  </w:r>
                  <w:proofErr w:type="spellEnd"/>
                  <w:r>
                    <w:rPr>
                      <w:rFonts w:ascii="Times New Roman" w:hAnsi="Times New Roman" w:cs="Times New Roman"/>
                      <w:sz w:val="24"/>
                      <w:szCs w:val="24"/>
                    </w:rPr>
                    <w:t>.</w:t>
                  </w:r>
                </w:p>
              </w:tc>
            </w:tr>
            <w:tr w:rsidR="00DC6104" w:rsidRPr="004F3ACC" w14:paraId="120B694F" w14:textId="77777777" w:rsidTr="008C36C8">
              <w:tc>
                <w:tcPr>
                  <w:tcW w:w="7572" w:type="dxa"/>
                </w:tcPr>
                <w:p w14:paraId="7E6F61E4" w14:textId="77777777" w:rsidR="00DC6104" w:rsidRPr="004F3ACC"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Id del Evento – Id del atleta</w:t>
                  </w:r>
                  <w:r>
                    <w:rPr>
                      <w:rFonts w:ascii="Times New Roman" w:hAnsi="Times New Roman" w:cs="Times New Roman"/>
                      <w:bCs/>
                      <w:sz w:val="24"/>
                      <w:szCs w:val="24"/>
                    </w:rPr>
                    <w:t xml:space="preserve"> - </w:t>
                  </w:r>
                </w:p>
              </w:tc>
            </w:tr>
            <w:tr w:rsidR="00DC6104" w:rsidRPr="008F40E8" w14:paraId="053C2B4D" w14:textId="77777777" w:rsidTr="008C36C8">
              <w:tc>
                <w:tcPr>
                  <w:tcW w:w="7572" w:type="dxa"/>
                </w:tcPr>
                <w:p w14:paraId="5AD3AA61" w14:textId="41DE5B1E" w:rsidR="00DC6104" w:rsidRPr="008F40E8" w:rsidRDefault="00DC6104" w:rsidP="008C36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una respuesta </w:t>
                  </w:r>
                  <w:proofErr w:type="gramStart"/>
                  <w:r>
                    <w:rPr>
                      <w:rFonts w:ascii="Times New Roman" w:hAnsi="Times New Roman" w:cs="Times New Roman"/>
                      <w:sz w:val="24"/>
                      <w:szCs w:val="24"/>
                    </w:rPr>
                    <w:t>invalida</w:t>
                  </w:r>
                  <w:proofErr w:type="gramEnd"/>
                  <w:r>
                    <w:rPr>
                      <w:rFonts w:ascii="Times New Roman" w:hAnsi="Times New Roman" w:cs="Times New Roman"/>
                      <w:sz w:val="24"/>
                      <w:szCs w:val="24"/>
                    </w:rPr>
                    <w:t xml:space="preserve"> por parte del sistema. En cuanto a la prueba con los filtros aplicados (Anexo </w:t>
                  </w:r>
                  <w:r w:rsidR="00923348">
                    <w:rPr>
                      <w:rFonts w:ascii="Times New Roman" w:hAnsi="Times New Roman" w:cs="Times New Roman"/>
                      <w:sz w:val="24"/>
                      <w:szCs w:val="24"/>
                    </w:rPr>
                    <w:t>42</w:t>
                  </w:r>
                  <w:r>
                    <w:rPr>
                      <w:rFonts w:ascii="Times New Roman" w:hAnsi="Times New Roman" w:cs="Times New Roman"/>
                      <w:sz w:val="24"/>
                      <w:szCs w:val="24"/>
                    </w:rPr>
                    <w:t>.</w:t>
                  </w:r>
                  <w:r w:rsidR="00724810">
                    <w:rPr>
                      <w:rFonts w:ascii="Times New Roman" w:hAnsi="Times New Roman" w:cs="Times New Roman"/>
                      <w:sz w:val="24"/>
                      <w:szCs w:val="24"/>
                    </w:rPr>
                    <w:t>d</w:t>
                  </w:r>
                  <w:r>
                    <w:rPr>
                      <w:rFonts w:ascii="Times New Roman" w:hAnsi="Times New Roman" w:cs="Times New Roman"/>
                      <w:sz w:val="24"/>
                      <w:szCs w:val="24"/>
                    </w:rPr>
                    <w:t xml:space="preserve">) sean correctos y las pruebas sean exitosa. (Anexo </w:t>
                  </w:r>
                  <w:r w:rsidR="00923348">
                    <w:rPr>
                      <w:rFonts w:ascii="Times New Roman" w:hAnsi="Times New Roman" w:cs="Times New Roman"/>
                      <w:sz w:val="24"/>
                      <w:szCs w:val="24"/>
                    </w:rPr>
                    <w:t>42</w:t>
                  </w:r>
                  <w:r w:rsidR="00724810">
                    <w:rPr>
                      <w:rFonts w:ascii="Times New Roman" w:hAnsi="Times New Roman" w:cs="Times New Roman"/>
                      <w:sz w:val="24"/>
                      <w:szCs w:val="24"/>
                    </w:rPr>
                    <w:t>.d</w:t>
                  </w:r>
                  <w:r>
                    <w:rPr>
                      <w:rFonts w:ascii="Times New Roman" w:hAnsi="Times New Roman" w:cs="Times New Roman"/>
                      <w:sz w:val="24"/>
                      <w:szCs w:val="24"/>
                    </w:rPr>
                    <w:t>)</w:t>
                  </w:r>
                </w:p>
              </w:tc>
            </w:tr>
          </w:tbl>
          <w:p w14:paraId="7055D733" w14:textId="77777777" w:rsidR="00DC6104" w:rsidRDefault="00DC6104" w:rsidP="008C36C8">
            <w:pPr>
              <w:ind w:right="40"/>
              <w:rPr>
                <w:rFonts w:ascii="Times New Roman" w:hAnsi="Times New Roman" w:cs="Times New Roman"/>
                <w:sz w:val="24"/>
                <w:szCs w:val="24"/>
              </w:rPr>
            </w:pPr>
          </w:p>
          <w:p w14:paraId="282DC281" w14:textId="77777777" w:rsidR="00DC6104" w:rsidRDefault="00DC6104" w:rsidP="008C36C8">
            <w:pPr>
              <w:ind w:right="40"/>
              <w:rPr>
                <w:rFonts w:ascii="Times New Roman" w:hAnsi="Times New Roman" w:cs="Times New Roman"/>
                <w:sz w:val="24"/>
                <w:szCs w:val="24"/>
              </w:rPr>
            </w:pPr>
          </w:p>
        </w:tc>
      </w:tr>
      <w:tr w:rsidR="00DC6104" w14:paraId="27F6F3C3" w14:textId="77777777" w:rsidTr="008C36C8">
        <w:tc>
          <w:tcPr>
            <w:tcW w:w="2643" w:type="dxa"/>
          </w:tcPr>
          <w:p w14:paraId="4BFF73A7"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798" w:type="dxa"/>
          </w:tcPr>
          <w:p w14:paraId="2204A9E8"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DC6104" w14:paraId="7AE149A3" w14:textId="77777777" w:rsidTr="008C36C8">
        <w:tc>
          <w:tcPr>
            <w:tcW w:w="2643" w:type="dxa"/>
          </w:tcPr>
          <w:p w14:paraId="47F24872" w14:textId="77777777" w:rsidR="00DC6104" w:rsidRPr="00D574E0" w:rsidRDefault="00DC6104" w:rsidP="008C36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798" w:type="dxa"/>
          </w:tcPr>
          <w:p w14:paraId="34D217A1" w14:textId="77777777" w:rsidR="00DC6104" w:rsidRDefault="00DC6104" w:rsidP="008C36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1D614407" w14:textId="77777777" w:rsidR="00DC6104" w:rsidRDefault="00DC6104">
      <w:r>
        <w:br w:type="page"/>
      </w:r>
    </w:p>
    <w:p w14:paraId="49C2A1B4" w14:textId="77777777" w:rsidR="00DC6104" w:rsidRDefault="00DC6104" w:rsidP="00DC6104">
      <w:pPr>
        <w:spacing w:after="0"/>
      </w:pPr>
    </w:p>
    <w:p w14:paraId="2AA5A121" w14:textId="34186AC0" w:rsidR="00CB7B7E" w:rsidRDefault="00CB7B7E" w:rsidP="005F03C8">
      <w:pPr>
        <w:pStyle w:val="Parrafo"/>
        <w:ind w:firstLine="0"/>
      </w:pPr>
    </w:p>
    <w:p w14:paraId="2833A40E" w14:textId="2A394D64" w:rsidR="00F364F5" w:rsidRPr="0029413B" w:rsidRDefault="00F364F5" w:rsidP="00F364F5">
      <w:pPr>
        <w:pStyle w:val="Cuadros"/>
      </w:pPr>
      <w:r w:rsidRPr="0029413B">
        <w:t>Cuadro Nº</w:t>
      </w:r>
      <w:r w:rsidR="00923348">
        <w:t>46</w:t>
      </w:r>
      <w:r w:rsidRPr="0029413B">
        <w:t xml:space="preserve"> Modulo </w:t>
      </w:r>
      <w:r>
        <w:t>Reportes</w:t>
      </w:r>
      <w:r w:rsidRPr="0029413B">
        <w:t xml:space="preserve">, Sub – modulo: </w:t>
      </w:r>
      <w:r>
        <w:t>Crear Reporte</w:t>
      </w:r>
    </w:p>
    <w:tbl>
      <w:tblPr>
        <w:tblStyle w:val="Tablaconcuadrcula"/>
        <w:tblW w:w="0" w:type="auto"/>
        <w:tblInd w:w="322" w:type="dxa"/>
        <w:tblLook w:val="04A0" w:firstRow="1" w:lastRow="0" w:firstColumn="1" w:lastColumn="0" w:noHBand="0" w:noVBand="1"/>
      </w:tblPr>
      <w:tblGrid>
        <w:gridCol w:w="2640"/>
        <w:gridCol w:w="7801"/>
      </w:tblGrid>
      <w:tr w:rsidR="00F364F5" w14:paraId="54831639" w14:textId="77777777" w:rsidTr="005F03C8">
        <w:tc>
          <w:tcPr>
            <w:tcW w:w="2640" w:type="dxa"/>
          </w:tcPr>
          <w:p w14:paraId="6029656E" w14:textId="28BCE238"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2F251D94" w14:textId="77777777" w:rsidR="00F364F5" w:rsidRDefault="00F364F5" w:rsidP="005F03C8"/>
          <w:tbl>
            <w:tblPr>
              <w:tblStyle w:val="Tablaconcuadrcula"/>
              <w:tblW w:w="0" w:type="auto"/>
              <w:tblLook w:val="04A0" w:firstRow="1" w:lastRow="0" w:firstColumn="1" w:lastColumn="0" w:noHBand="0" w:noVBand="1"/>
            </w:tblPr>
            <w:tblGrid>
              <w:gridCol w:w="7575"/>
            </w:tblGrid>
            <w:tr w:rsidR="00F364F5" w14:paraId="377CFB98" w14:textId="77777777" w:rsidTr="005F03C8">
              <w:tc>
                <w:tcPr>
                  <w:tcW w:w="7879" w:type="dxa"/>
                  <w:shd w:val="clear" w:color="auto" w:fill="D9D9D9" w:themeFill="background1" w:themeFillShade="D9"/>
                </w:tcPr>
                <w:p w14:paraId="3DEC90D4"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F364F5" w14:paraId="59674059" w14:textId="77777777" w:rsidTr="005F03C8">
              <w:tc>
                <w:tcPr>
                  <w:tcW w:w="7879" w:type="dxa"/>
                </w:tcPr>
                <w:p w14:paraId="50CCC33F" w14:textId="77777777" w:rsidR="00F364F5" w:rsidRPr="00D574E0"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5A6B173C" w14:textId="024DDA91" w:rsidR="00F364F5" w:rsidRPr="00D574E0"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Validar los datos para solicitar reportes y detectar fallas del sistema</w:t>
                  </w:r>
                </w:p>
              </w:tc>
            </w:tr>
            <w:tr w:rsidR="00F364F5" w14:paraId="033057DA" w14:textId="77777777" w:rsidTr="005F03C8">
              <w:tc>
                <w:tcPr>
                  <w:tcW w:w="7879" w:type="dxa"/>
                  <w:shd w:val="clear" w:color="auto" w:fill="D9D9D9" w:themeFill="background1" w:themeFillShade="D9"/>
                </w:tcPr>
                <w:p w14:paraId="691C7138"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F364F5" w14:paraId="4DCE2F4D" w14:textId="77777777" w:rsidTr="005F03C8">
              <w:tc>
                <w:tcPr>
                  <w:tcW w:w="7879" w:type="dxa"/>
                </w:tcPr>
                <w:p w14:paraId="70A6E5E3" w14:textId="77777777" w:rsidR="00F364F5" w:rsidRPr="00450745"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w:t>
                  </w:r>
                </w:p>
              </w:tc>
            </w:tr>
            <w:tr w:rsidR="00F364F5" w14:paraId="72051E98" w14:textId="77777777" w:rsidTr="005F03C8">
              <w:tc>
                <w:tcPr>
                  <w:tcW w:w="7879" w:type="dxa"/>
                </w:tcPr>
                <w:p w14:paraId="79F974DC" w14:textId="16BE973E" w:rsidR="00F364F5" w:rsidRPr="002E4F09"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Pr>
                      <w:rFonts w:ascii="Times New Roman" w:hAnsi="Times New Roman" w:cs="Times New Roman"/>
                      <w:sz w:val="24"/>
                      <w:szCs w:val="24"/>
                    </w:rPr>
                    <w:t>Cedula</w:t>
                  </w:r>
                </w:p>
              </w:tc>
            </w:tr>
            <w:tr w:rsidR="00F364F5" w14:paraId="748EE876" w14:textId="77777777" w:rsidTr="005F03C8">
              <w:tc>
                <w:tcPr>
                  <w:tcW w:w="7879" w:type="dxa"/>
                </w:tcPr>
                <w:p w14:paraId="4973A507" w14:textId="37F4740A" w:rsidR="00F364F5" w:rsidRPr="008F40E8"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923348">
                    <w:rPr>
                      <w:rFonts w:ascii="Times New Roman" w:hAnsi="Times New Roman" w:cs="Times New Roman"/>
                      <w:sz w:val="24"/>
                      <w:szCs w:val="24"/>
                    </w:rPr>
                    <w:t>34</w:t>
                  </w:r>
                  <w:r>
                    <w:rPr>
                      <w:rFonts w:ascii="Times New Roman" w:hAnsi="Times New Roman" w:cs="Times New Roman"/>
                      <w:sz w:val="24"/>
                      <w:szCs w:val="24"/>
                    </w:rPr>
                    <w:t>.a)</w:t>
                  </w:r>
                </w:p>
              </w:tc>
            </w:tr>
            <w:tr w:rsidR="00F364F5" w14:paraId="21D3520B" w14:textId="77777777" w:rsidTr="005F03C8">
              <w:tc>
                <w:tcPr>
                  <w:tcW w:w="7879" w:type="dxa"/>
                  <w:shd w:val="clear" w:color="auto" w:fill="D9D9D9" w:themeFill="background1" w:themeFillShade="D9"/>
                </w:tcPr>
                <w:p w14:paraId="2978FECA" w14:textId="77777777" w:rsidR="00F364F5"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F364F5" w14:paraId="52A7379E" w14:textId="77777777" w:rsidTr="005F03C8">
              <w:tc>
                <w:tcPr>
                  <w:tcW w:w="7879" w:type="dxa"/>
                </w:tcPr>
                <w:p w14:paraId="42FF2E7D" w14:textId="77777777" w:rsidR="00F364F5" w:rsidRPr="00450745"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 con datos inválidos.</w:t>
                  </w:r>
                </w:p>
              </w:tc>
            </w:tr>
            <w:tr w:rsidR="00F364F5" w14:paraId="466C82C5" w14:textId="77777777" w:rsidTr="005F03C8">
              <w:tc>
                <w:tcPr>
                  <w:tcW w:w="7879" w:type="dxa"/>
                </w:tcPr>
                <w:p w14:paraId="740D89CD" w14:textId="77777777" w:rsidR="00F364F5" w:rsidRPr="001514F8"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Cedula.</w:t>
                  </w:r>
                </w:p>
              </w:tc>
            </w:tr>
            <w:tr w:rsidR="00F364F5" w14:paraId="2995F325" w14:textId="77777777" w:rsidTr="005F03C8">
              <w:tc>
                <w:tcPr>
                  <w:tcW w:w="7879" w:type="dxa"/>
                </w:tcPr>
                <w:p w14:paraId="4BE19ECD" w14:textId="0318F3E9"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un mensaje de error por parte del sistema, en cambio la prueba con sus filtros aplicados debería ser exitosa.(Anexo </w:t>
                  </w:r>
                  <w:r w:rsidR="00923348">
                    <w:rPr>
                      <w:rFonts w:ascii="Times New Roman" w:hAnsi="Times New Roman" w:cs="Times New Roman"/>
                      <w:sz w:val="24"/>
                      <w:szCs w:val="24"/>
                    </w:rPr>
                    <w:t>34</w:t>
                  </w:r>
                  <w:r>
                    <w:rPr>
                      <w:rFonts w:ascii="Times New Roman" w:hAnsi="Times New Roman" w:cs="Times New Roman"/>
                      <w:sz w:val="24"/>
                      <w:szCs w:val="24"/>
                    </w:rPr>
                    <w:t>.b)</w:t>
                  </w:r>
                </w:p>
              </w:tc>
            </w:tr>
            <w:tr w:rsidR="00F364F5" w14:paraId="4F9D093B" w14:textId="77777777" w:rsidTr="005F03C8">
              <w:tc>
                <w:tcPr>
                  <w:tcW w:w="7879" w:type="dxa"/>
                  <w:shd w:val="clear" w:color="auto" w:fill="D9D9D9" w:themeFill="background1" w:themeFillShade="D9"/>
                </w:tcPr>
                <w:p w14:paraId="789D8FA8" w14:textId="77777777" w:rsidR="00F364F5"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F364F5" w14:paraId="53522B8C" w14:textId="77777777" w:rsidTr="005F03C8">
              <w:tc>
                <w:tcPr>
                  <w:tcW w:w="7879" w:type="dxa"/>
                </w:tcPr>
                <w:p w14:paraId="5677F72C" w14:textId="77777777"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Se creara las variables necesarias para realizar la eliminación de un registro de un atleta con el registro WADA que no existe.</w:t>
                  </w:r>
                </w:p>
              </w:tc>
            </w:tr>
            <w:tr w:rsidR="00F364F5" w14:paraId="2A317D67" w14:textId="77777777" w:rsidTr="005F03C8">
              <w:tc>
                <w:tcPr>
                  <w:tcW w:w="7879" w:type="dxa"/>
                </w:tcPr>
                <w:p w14:paraId="125D8E87" w14:textId="77777777" w:rsidR="00F364F5" w:rsidRDefault="00F364F5"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Pr>
                      <w:rFonts w:ascii="Times New Roman" w:hAnsi="Times New Roman" w:cs="Times New Roman"/>
                      <w:sz w:val="24"/>
                      <w:szCs w:val="24"/>
                    </w:rPr>
                    <w:t>Cedula.</w:t>
                  </w:r>
                </w:p>
              </w:tc>
            </w:tr>
            <w:tr w:rsidR="00F364F5" w14:paraId="11A57EB1" w14:textId="77777777" w:rsidTr="005F03C8">
              <w:tc>
                <w:tcPr>
                  <w:tcW w:w="7879" w:type="dxa"/>
                </w:tcPr>
                <w:p w14:paraId="47A4A046" w14:textId="3843A931"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923348">
                    <w:rPr>
                      <w:rFonts w:ascii="Times New Roman" w:hAnsi="Times New Roman" w:cs="Times New Roman"/>
                      <w:sz w:val="24"/>
                      <w:szCs w:val="24"/>
                    </w:rPr>
                    <w:t>34</w:t>
                  </w:r>
                  <w:r>
                    <w:rPr>
                      <w:rFonts w:ascii="Times New Roman" w:hAnsi="Times New Roman" w:cs="Times New Roman"/>
                      <w:sz w:val="24"/>
                      <w:szCs w:val="24"/>
                    </w:rPr>
                    <w:t>.c).</w:t>
                  </w:r>
                </w:p>
              </w:tc>
            </w:tr>
          </w:tbl>
          <w:p w14:paraId="14F9F6F0"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F364F5" w14:paraId="4C93EB9F" w14:textId="77777777" w:rsidTr="005F03C8">
        <w:tc>
          <w:tcPr>
            <w:tcW w:w="2640" w:type="dxa"/>
          </w:tcPr>
          <w:p w14:paraId="43F87C06"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2EBABA90"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F364F5" w14:paraId="61A6DCCD" w14:textId="77777777" w:rsidTr="005F03C8">
        <w:tc>
          <w:tcPr>
            <w:tcW w:w="2640" w:type="dxa"/>
          </w:tcPr>
          <w:p w14:paraId="61C30D46"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12E12075"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34A7E61D" w14:textId="77777777" w:rsidR="00F364F5" w:rsidRDefault="00F364F5" w:rsidP="0029413B">
      <w:pPr>
        <w:pStyle w:val="Parrafo"/>
        <w:ind w:firstLine="0"/>
      </w:pPr>
    </w:p>
    <w:p w14:paraId="3C3EB6F3" w14:textId="77777777" w:rsidR="00F364F5" w:rsidRDefault="00F364F5">
      <w:pPr>
        <w:rPr>
          <w:rFonts w:ascii="Times New Roman" w:hAnsi="Times New Roman"/>
          <w:sz w:val="24"/>
        </w:rPr>
      </w:pPr>
      <w:r>
        <w:br w:type="page"/>
      </w:r>
    </w:p>
    <w:p w14:paraId="2730D760" w14:textId="2A4916C5" w:rsidR="00F364F5" w:rsidRDefault="00F364F5" w:rsidP="0029413B">
      <w:pPr>
        <w:pStyle w:val="Parrafo"/>
        <w:ind w:firstLine="0"/>
      </w:pPr>
    </w:p>
    <w:p w14:paraId="67C82D9A" w14:textId="57D0450B" w:rsidR="00F364F5" w:rsidRPr="0029413B" w:rsidRDefault="00F364F5" w:rsidP="00F364F5">
      <w:pPr>
        <w:pStyle w:val="Cuadros"/>
      </w:pPr>
      <w:r w:rsidRPr="0029413B">
        <w:t>Cuadro Nº</w:t>
      </w:r>
      <w:r w:rsidR="00EE0E74">
        <w:t>54</w:t>
      </w:r>
      <w:r w:rsidRPr="0029413B">
        <w:t xml:space="preserve"> Modulo </w:t>
      </w:r>
      <w:r>
        <w:t>Bitácora</w:t>
      </w:r>
      <w:r w:rsidRPr="0029413B">
        <w:t xml:space="preserve">, Sub – modulo: </w:t>
      </w:r>
      <w:r>
        <w:t>Crear Reporte</w:t>
      </w:r>
    </w:p>
    <w:tbl>
      <w:tblPr>
        <w:tblStyle w:val="Tablaconcuadrcula"/>
        <w:tblW w:w="0" w:type="auto"/>
        <w:tblInd w:w="322" w:type="dxa"/>
        <w:tblLook w:val="04A0" w:firstRow="1" w:lastRow="0" w:firstColumn="1" w:lastColumn="0" w:noHBand="0" w:noVBand="1"/>
      </w:tblPr>
      <w:tblGrid>
        <w:gridCol w:w="2640"/>
        <w:gridCol w:w="7801"/>
      </w:tblGrid>
      <w:tr w:rsidR="00F364F5" w14:paraId="15F015D7" w14:textId="77777777" w:rsidTr="005F03C8">
        <w:tc>
          <w:tcPr>
            <w:tcW w:w="2640" w:type="dxa"/>
          </w:tcPr>
          <w:p w14:paraId="058A4969" w14:textId="662E7755"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de prueba</w:t>
            </w:r>
          </w:p>
        </w:tc>
        <w:tc>
          <w:tcPr>
            <w:tcW w:w="7801" w:type="dxa"/>
          </w:tcPr>
          <w:p w14:paraId="252EFA2B" w14:textId="77777777" w:rsidR="00F364F5" w:rsidRDefault="00F364F5" w:rsidP="005F03C8"/>
          <w:tbl>
            <w:tblPr>
              <w:tblStyle w:val="Tablaconcuadrcula"/>
              <w:tblW w:w="0" w:type="auto"/>
              <w:tblLook w:val="04A0" w:firstRow="1" w:lastRow="0" w:firstColumn="1" w:lastColumn="0" w:noHBand="0" w:noVBand="1"/>
            </w:tblPr>
            <w:tblGrid>
              <w:gridCol w:w="7575"/>
            </w:tblGrid>
            <w:tr w:rsidR="00F364F5" w14:paraId="30479CA0" w14:textId="77777777" w:rsidTr="005F03C8">
              <w:tc>
                <w:tcPr>
                  <w:tcW w:w="7879" w:type="dxa"/>
                  <w:shd w:val="clear" w:color="auto" w:fill="D9D9D9" w:themeFill="background1" w:themeFillShade="D9"/>
                </w:tcPr>
                <w:p w14:paraId="163FFFDE"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Formato de caso de pruebas</w:t>
                  </w:r>
                </w:p>
              </w:tc>
            </w:tr>
            <w:tr w:rsidR="00F364F5" w14:paraId="561A8748" w14:textId="77777777" w:rsidTr="005F03C8">
              <w:tc>
                <w:tcPr>
                  <w:tcW w:w="7879" w:type="dxa"/>
                </w:tcPr>
                <w:p w14:paraId="465069B6" w14:textId="77777777" w:rsidR="00F364F5" w:rsidRPr="00D574E0"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Tipo de prueba: </w:t>
                  </w:r>
                  <w:r>
                    <w:rPr>
                      <w:rFonts w:ascii="Times New Roman" w:hAnsi="Times New Roman" w:cs="Times New Roman"/>
                      <w:sz w:val="24"/>
                      <w:szCs w:val="24"/>
                    </w:rPr>
                    <w:t>Unitaria (Caja Blanca)</w:t>
                  </w:r>
                </w:p>
                <w:p w14:paraId="15F43ED1" w14:textId="794768E9" w:rsidR="00F364F5" w:rsidRPr="00D574E0"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Validar los datos para </w:t>
                  </w:r>
                  <w:r w:rsidR="0064236F">
                    <w:rPr>
                      <w:rFonts w:ascii="Times New Roman" w:hAnsi="Times New Roman" w:cs="Times New Roman"/>
                      <w:sz w:val="24"/>
                      <w:szCs w:val="24"/>
                    </w:rPr>
                    <w:t>la consulta</w:t>
                  </w:r>
                  <w:r>
                    <w:rPr>
                      <w:rFonts w:ascii="Times New Roman" w:hAnsi="Times New Roman" w:cs="Times New Roman"/>
                      <w:sz w:val="24"/>
                      <w:szCs w:val="24"/>
                    </w:rPr>
                    <w:t xml:space="preserve"> y detectar fallas del sistema</w:t>
                  </w:r>
                </w:p>
              </w:tc>
            </w:tr>
            <w:tr w:rsidR="00F364F5" w14:paraId="5D4F4BC2" w14:textId="77777777" w:rsidTr="005F03C8">
              <w:tc>
                <w:tcPr>
                  <w:tcW w:w="7879" w:type="dxa"/>
                  <w:shd w:val="clear" w:color="auto" w:fill="D9D9D9" w:themeFill="background1" w:themeFillShade="D9"/>
                </w:tcPr>
                <w:p w14:paraId="52C4A734"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No.1</w:t>
                  </w:r>
                </w:p>
              </w:tc>
            </w:tr>
            <w:tr w:rsidR="00F364F5" w14:paraId="75E8497D" w14:textId="77777777" w:rsidTr="005F03C8">
              <w:tc>
                <w:tcPr>
                  <w:tcW w:w="7879" w:type="dxa"/>
                </w:tcPr>
                <w:p w14:paraId="461A3176" w14:textId="3476290B" w:rsidR="00F364F5" w:rsidRPr="00450745"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w:t>
                  </w:r>
                  <w:r w:rsidR="0064236F">
                    <w:rPr>
                      <w:rFonts w:ascii="Times New Roman" w:hAnsi="Times New Roman" w:cs="Times New Roman"/>
                      <w:sz w:val="24"/>
                      <w:szCs w:val="24"/>
                    </w:rPr>
                    <w:t>procede a realizar una consulta de las transacciones del sistema, se procede a validar los datos</w:t>
                  </w:r>
                </w:p>
              </w:tc>
            </w:tr>
            <w:tr w:rsidR="00F364F5" w14:paraId="34BC0CE3" w14:textId="77777777" w:rsidTr="005F03C8">
              <w:tc>
                <w:tcPr>
                  <w:tcW w:w="7879" w:type="dxa"/>
                </w:tcPr>
                <w:p w14:paraId="6B584781" w14:textId="53AFA639" w:rsidR="00F364F5" w:rsidRPr="0064236F"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Entrada: </w:t>
                  </w:r>
                  <w:r w:rsidR="0064236F">
                    <w:rPr>
                      <w:rFonts w:ascii="Times New Roman" w:hAnsi="Times New Roman" w:cs="Times New Roman"/>
                      <w:sz w:val="24"/>
                      <w:szCs w:val="24"/>
                    </w:rPr>
                    <w:t>Ninguno</w:t>
                  </w:r>
                </w:p>
              </w:tc>
            </w:tr>
            <w:tr w:rsidR="00F364F5" w14:paraId="1C7E4316" w14:textId="77777777" w:rsidTr="005F03C8">
              <w:tc>
                <w:tcPr>
                  <w:tcW w:w="7879" w:type="dxa"/>
                </w:tcPr>
                <w:p w14:paraId="2D471F08" w14:textId="194D2694" w:rsidR="00F364F5" w:rsidRPr="008F40E8"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 xml:space="preserve">Se espera que el sistema realice los cambios con éxito, y las pruebas sean satisfactorias. (Anexo </w:t>
                  </w:r>
                  <w:r w:rsidR="0064236F">
                    <w:rPr>
                      <w:rFonts w:ascii="Times New Roman" w:hAnsi="Times New Roman" w:cs="Times New Roman"/>
                      <w:sz w:val="24"/>
                      <w:szCs w:val="24"/>
                    </w:rPr>
                    <w:t>54</w:t>
                  </w:r>
                  <w:r>
                    <w:rPr>
                      <w:rFonts w:ascii="Times New Roman" w:hAnsi="Times New Roman" w:cs="Times New Roman"/>
                      <w:sz w:val="24"/>
                      <w:szCs w:val="24"/>
                    </w:rPr>
                    <w:t>.a)</w:t>
                  </w:r>
                </w:p>
              </w:tc>
            </w:tr>
            <w:tr w:rsidR="00F364F5" w14:paraId="63E64551" w14:textId="77777777" w:rsidTr="005F03C8">
              <w:tc>
                <w:tcPr>
                  <w:tcW w:w="7879" w:type="dxa"/>
                  <w:shd w:val="clear" w:color="auto" w:fill="D9D9D9" w:themeFill="background1" w:themeFillShade="D9"/>
                </w:tcPr>
                <w:p w14:paraId="32E059EA" w14:textId="77777777" w:rsidR="00F364F5"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No.2</w:t>
                  </w:r>
                </w:p>
              </w:tc>
            </w:tr>
            <w:tr w:rsidR="00F364F5" w14:paraId="14BB1546" w14:textId="77777777" w:rsidTr="005F03C8">
              <w:tc>
                <w:tcPr>
                  <w:tcW w:w="7879" w:type="dxa"/>
                </w:tcPr>
                <w:p w14:paraId="13FE1011" w14:textId="19CC1057" w:rsidR="00F364F5" w:rsidRPr="00450745"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sidR="003269DA">
                    <w:rPr>
                      <w:rFonts w:ascii="Times New Roman" w:hAnsi="Times New Roman" w:cs="Times New Roman"/>
                      <w:sz w:val="24"/>
                      <w:szCs w:val="24"/>
                    </w:rPr>
                    <w:t>Se procede a realizar una consulta de una transacción individual del sistema, se procede a validar los datos</w:t>
                  </w:r>
                </w:p>
              </w:tc>
            </w:tr>
            <w:tr w:rsidR="00F364F5" w14:paraId="767C27CB" w14:textId="77777777" w:rsidTr="005F03C8">
              <w:tc>
                <w:tcPr>
                  <w:tcW w:w="7879" w:type="dxa"/>
                </w:tcPr>
                <w:p w14:paraId="682BE1A3" w14:textId="2280359E" w:rsidR="00F364F5" w:rsidRPr="001514F8"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Entradas:</w:t>
                  </w:r>
                  <w:r>
                    <w:rPr>
                      <w:rFonts w:ascii="Times New Roman" w:hAnsi="Times New Roman" w:cs="Times New Roman"/>
                      <w:sz w:val="24"/>
                      <w:szCs w:val="24"/>
                    </w:rPr>
                    <w:t xml:space="preserve"> </w:t>
                  </w:r>
                  <w:r w:rsidR="003269DA">
                    <w:rPr>
                      <w:rFonts w:ascii="Times New Roman" w:hAnsi="Times New Roman" w:cs="Times New Roman"/>
                      <w:sz w:val="24"/>
                      <w:szCs w:val="24"/>
                    </w:rPr>
                    <w:t>Id del movimiento</w:t>
                  </w:r>
                </w:p>
              </w:tc>
            </w:tr>
            <w:tr w:rsidR="00F364F5" w14:paraId="31D75FCA" w14:textId="77777777" w:rsidTr="005F03C8">
              <w:tc>
                <w:tcPr>
                  <w:tcW w:w="7879" w:type="dxa"/>
                </w:tcPr>
                <w:p w14:paraId="140F8113" w14:textId="0021DC02"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sidR="003269DA">
                    <w:rPr>
                      <w:rFonts w:ascii="Times New Roman" w:hAnsi="Times New Roman" w:cs="Times New Roman"/>
                      <w:sz w:val="24"/>
                      <w:szCs w:val="24"/>
                    </w:rPr>
                    <w:t>Se espera que el sistema realice los cambios con éxito, y las pruebas sean satisfactorias. (Anexo 54.b)</w:t>
                  </w:r>
                </w:p>
              </w:tc>
            </w:tr>
            <w:tr w:rsidR="00F364F5" w14:paraId="61ECF507" w14:textId="77777777" w:rsidTr="005F03C8">
              <w:tc>
                <w:tcPr>
                  <w:tcW w:w="7879" w:type="dxa"/>
                  <w:shd w:val="clear" w:color="auto" w:fill="D9D9D9" w:themeFill="background1" w:themeFillShade="D9"/>
                </w:tcPr>
                <w:p w14:paraId="2E829077" w14:textId="77777777" w:rsidR="00F364F5"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Caso No.3</w:t>
                  </w:r>
                </w:p>
              </w:tc>
            </w:tr>
            <w:tr w:rsidR="00F364F5" w14:paraId="20CBAEA9" w14:textId="77777777" w:rsidTr="005F03C8">
              <w:tc>
                <w:tcPr>
                  <w:tcW w:w="7879" w:type="dxa"/>
                </w:tcPr>
                <w:p w14:paraId="5A80F88A" w14:textId="2031910F"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Descripción: </w:t>
                  </w:r>
                  <w:r>
                    <w:rPr>
                      <w:rFonts w:ascii="Times New Roman" w:hAnsi="Times New Roman" w:cs="Times New Roman"/>
                      <w:sz w:val="24"/>
                      <w:szCs w:val="24"/>
                    </w:rPr>
                    <w:t xml:space="preserve">Se </w:t>
                  </w:r>
                  <w:r w:rsidR="003269DA">
                    <w:rPr>
                      <w:rFonts w:ascii="Times New Roman" w:hAnsi="Times New Roman" w:cs="Times New Roman"/>
                      <w:sz w:val="24"/>
                      <w:szCs w:val="24"/>
                    </w:rPr>
                    <w:t>procede a realizar una consulta de una transacción no existente</w:t>
                  </w:r>
                </w:p>
              </w:tc>
            </w:tr>
            <w:tr w:rsidR="00F364F5" w14:paraId="10800EF3" w14:textId="77777777" w:rsidTr="005F03C8">
              <w:tc>
                <w:tcPr>
                  <w:tcW w:w="7879" w:type="dxa"/>
                </w:tcPr>
                <w:p w14:paraId="40F84BC8" w14:textId="0559229A" w:rsidR="00F364F5" w:rsidRDefault="00F364F5" w:rsidP="005F03C8">
                  <w:pPr>
                    <w:ind w:right="40"/>
                    <w:rPr>
                      <w:rFonts w:ascii="Times New Roman" w:hAnsi="Times New Roman" w:cs="Times New Roman"/>
                      <w:b/>
                      <w:bCs/>
                      <w:sz w:val="24"/>
                      <w:szCs w:val="24"/>
                    </w:rPr>
                  </w:pPr>
                  <w:r>
                    <w:rPr>
                      <w:rFonts w:ascii="Times New Roman" w:hAnsi="Times New Roman" w:cs="Times New Roman"/>
                      <w:b/>
                      <w:bCs/>
                      <w:sz w:val="24"/>
                      <w:szCs w:val="24"/>
                    </w:rPr>
                    <w:t xml:space="preserve">Entradas: </w:t>
                  </w:r>
                  <w:r w:rsidR="003269DA">
                    <w:rPr>
                      <w:rFonts w:ascii="Times New Roman" w:hAnsi="Times New Roman" w:cs="Times New Roman"/>
                      <w:sz w:val="24"/>
                      <w:szCs w:val="24"/>
                    </w:rPr>
                    <w:t>Id del movimiento</w:t>
                  </w:r>
                  <w:r>
                    <w:rPr>
                      <w:rFonts w:ascii="Times New Roman" w:hAnsi="Times New Roman" w:cs="Times New Roman"/>
                      <w:sz w:val="24"/>
                      <w:szCs w:val="24"/>
                    </w:rPr>
                    <w:t>.</w:t>
                  </w:r>
                </w:p>
              </w:tc>
            </w:tr>
            <w:tr w:rsidR="00F364F5" w14:paraId="3AB3FC4F" w14:textId="77777777" w:rsidTr="005F03C8">
              <w:tc>
                <w:tcPr>
                  <w:tcW w:w="7879" w:type="dxa"/>
                </w:tcPr>
                <w:p w14:paraId="1BCA4B35" w14:textId="26967414" w:rsidR="00F364F5" w:rsidRPr="00226B4D" w:rsidRDefault="00F364F5" w:rsidP="005F03C8">
                  <w:pPr>
                    <w:ind w:right="40"/>
                    <w:rPr>
                      <w:rFonts w:ascii="Times New Roman" w:hAnsi="Times New Roman" w:cs="Times New Roman"/>
                      <w:sz w:val="24"/>
                      <w:szCs w:val="24"/>
                    </w:rPr>
                  </w:pPr>
                  <w:r>
                    <w:rPr>
                      <w:rFonts w:ascii="Times New Roman" w:hAnsi="Times New Roman" w:cs="Times New Roman"/>
                      <w:b/>
                      <w:bCs/>
                      <w:sz w:val="24"/>
                      <w:szCs w:val="24"/>
                    </w:rPr>
                    <w:t xml:space="preserve">Código de salidas esperadas: </w:t>
                  </w:r>
                  <w:r>
                    <w:rPr>
                      <w:rFonts w:ascii="Times New Roman" w:hAnsi="Times New Roman" w:cs="Times New Roman"/>
                      <w:sz w:val="24"/>
                      <w:szCs w:val="24"/>
                    </w:rPr>
                    <w:t>Se espera un mensaje de error por parte del sistema, y las pruebas deberían ser exitosas con sus filtros aplicados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Anexo </w:t>
                  </w:r>
                  <w:r w:rsidR="003269DA" w:rsidRPr="003269DA">
                    <w:rPr>
                      <w:rFonts w:ascii="Times New Roman" w:hAnsi="Times New Roman" w:cs="Times New Roman"/>
                      <w:sz w:val="24"/>
                      <w:szCs w:val="24"/>
                      <w:u w:val="single"/>
                    </w:rPr>
                    <w:t>5</w:t>
                  </w:r>
                  <w:r w:rsidR="00923348" w:rsidRPr="003269DA">
                    <w:rPr>
                      <w:rFonts w:ascii="Times New Roman" w:hAnsi="Times New Roman" w:cs="Times New Roman"/>
                      <w:sz w:val="24"/>
                      <w:szCs w:val="24"/>
                      <w:u w:val="single"/>
                    </w:rPr>
                    <w:t>4</w:t>
                  </w:r>
                  <w:r>
                    <w:rPr>
                      <w:rFonts w:ascii="Times New Roman" w:hAnsi="Times New Roman" w:cs="Times New Roman"/>
                      <w:sz w:val="24"/>
                      <w:szCs w:val="24"/>
                    </w:rPr>
                    <w:t>.c).</w:t>
                  </w:r>
                </w:p>
              </w:tc>
            </w:tr>
          </w:tbl>
          <w:p w14:paraId="25E32430"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 xml:space="preserve"> </w:t>
            </w:r>
          </w:p>
        </w:tc>
      </w:tr>
      <w:tr w:rsidR="00F364F5" w14:paraId="5842D670" w14:textId="77777777" w:rsidTr="005F03C8">
        <w:tc>
          <w:tcPr>
            <w:tcW w:w="2640" w:type="dxa"/>
          </w:tcPr>
          <w:p w14:paraId="368288C3"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Resultados</w:t>
            </w:r>
          </w:p>
        </w:tc>
        <w:tc>
          <w:tcPr>
            <w:tcW w:w="7801" w:type="dxa"/>
          </w:tcPr>
          <w:p w14:paraId="48C56865"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El sistema reacciona a lo esperado, manteniendo tiempos de respuestas esperados.</w:t>
            </w:r>
          </w:p>
        </w:tc>
      </w:tr>
      <w:tr w:rsidR="00F364F5" w14:paraId="295C32B8" w14:textId="77777777" w:rsidTr="005F03C8">
        <w:tc>
          <w:tcPr>
            <w:tcW w:w="2640" w:type="dxa"/>
          </w:tcPr>
          <w:p w14:paraId="1729682C" w14:textId="77777777" w:rsidR="00F364F5" w:rsidRPr="00D574E0" w:rsidRDefault="00F364F5" w:rsidP="005F03C8">
            <w:pPr>
              <w:ind w:right="40"/>
              <w:jc w:val="center"/>
              <w:rPr>
                <w:rFonts w:ascii="Times New Roman" w:hAnsi="Times New Roman" w:cs="Times New Roman"/>
                <w:b/>
                <w:bCs/>
                <w:sz w:val="24"/>
                <w:szCs w:val="24"/>
              </w:rPr>
            </w:pPr>
            <w:r>
              <w:rPr>
                <w:rFonts w:ascii="Times New Roman" w:hAnsi="Times New Roman" w:cs="Times New Roman"/>
                <w:b/>
                <w:bCs/>
                <w:sz w:val="24"/>
                <w:szCs w:val="24"/>
              </w:rPr>
              <w:t>Observaciones</w:t>
            </w:r>
          </w:p>
        </w:tc>
        <w:tc>
          <w:tcPr>
            <w:tcW w:w="7801" w:type="dxa"/>
          </w:tcPr>
          <w:p w14:paraId="2A8E1F86" w14:textId="77777777" w:rsidR="00F364F5" w:rsidRDefault="00F364F5" w:rsidP="005F03C8">
            <w:pPr>
              <w:ind w:right="40"/>
              <w:rPr>
                <w:rFonts w:ascii="Times New Roman" w:hAnsi="Times New Roman" w:cs="Times New Roman"/>
                <w:sz w:val="24"/>
                <w:szCs w:val="24"/>
              </w:rPr>
            </w:pPr>
            <w:r>
              <w:rPr>
                <w:rFonts w:ascii="Times New Roman" w:hAnsi="Times New Roman" w:cs="Times New Roman"/>
                <w:sz w:val="24"/>
                <w:szCs w:val="24"/>
              </w:rPr>
              <w:t>Ninguna.</w:t>
            </w:r>
          </w:p>
        </w:tc>
      </w:tr>
    </w:tbl>
    <w:p w14:paraId="39EF5156" w14:textId="77777777" w:rsidR="00F364F5" w:rsidRDefault="00F364F5" w:rsidP="0029413B">
      <w:pPr>
        <w:pStyle w:val="Parrafo"/>
        <w:ind w:firstLine="0"/>
      </w:pPr>
    </w:p>
    <w:p w14:paraId="09877620" w14:textId="77777777" w:rsidR="00D64CEC" w:rsidRDefault="00D64CEC">
      <w:pPr>
        <w:rPr>
          <w:rFonts w:ascii="Times New Roman" w:hAnsi="Times New Roman"/>
          <w:sz w:val="24"/>
        </w:rPr>
      </w:pPr>
      <w:r>
        <w:br w:type="page"/>
      </w:r>
    </w:p>
    <w:p w14:paraId="11B0F542" w14:textId="0F1DDC27" w:rsidR="00D64CEC" w:rsidRDefault="00D64CEC" w:rsidP="0029413B">
      <w:pPr>
        <w:pStyle w:val="Parrafo"/>
        <w:ind w:firstLine="0"/>
      </w:pPr>
    </w:p>
    <w:p w14:paraId="00BF007C" w14:textId="6D9F084A" w:rsidR="00D64CEC" w:rsidRPr="00D64CEC" w:rsidRDefault="00D64CEC" w:rsidP="00D64CEC">
      <w:pPr>
        <w:pStyle w:val="TITULO12"/>
      </w:pPr>
      <w:r>
        <w:t xml:space="preserve">      </w:t>
      </w:r>
      <w:r w:rsidRPr="00301F56">
        <w:t xml:space="preserve"> PRUEBAS DE SISTEMA</w:t>
      </w:r>
    </w:p>
    <w:p w14:paraId="3B36A679" w14:textId="49F0E5FB" w:rsidR="00C54FFF" w:rsidRDefault="00D64CEC" w:rsidP="00C54FFF">
      <w:pPr>
        <w:pStyle w:val="TITULO12"/>
        <w:numPr>
          <w:ilvl w:val="2"/>
          <w:numId w:val="6"/>
        </w:numPr>
      </w:pPr>
      <w:r w:rsidRPr="00D64CEC">
        <w:rPr>
          <w:rStyle w:val="Titulo11Car"/>
        </w:rPr>
        <w:t>PRUEBAS FUNCIONALES</w:t>
      </w:r>
    </w:p>
    <w:tbl>
      <w:tblPr>
        <w:tblpPr w:leftFromText="141" w:rightFromText="141" w:vertAnchor="text" w:horzAnchor="margin" w:tblpXSpec="center" w:tblpY="503"/>
        <w:tblW w:w="0" w:type="auto"/>
        <w:tblLayout w:type="fixed"/>
        <w:tblLook w:val="0000" w:firstRow="0" w:lastRow="0" w:firstColumn="0" w:lastColumn="0" w:noHBand="0" w:noVBand="0"/>
      </w:tblPr>
      <w:tblGrid>
        <w:gridCol w:w="2405"/>
        <w:gridCol w:w="6965"/>
      </w:tblGrid>
      <w:tr w:rsidR="00C54FFF" w14:paraId="76137D96" w14:textId="77777777" w:rsidTr="00C54FFF">
        <w:tc>
          <w:tcPr>
            <w:tcW w:w="2405" w:type="dxa"/>
            <w:tcBorders>
              <w:top w:val="single" w:sz="4" w:space="0" w:color="000000"/>
              <w:left w:val="single" w:sz="4" w:space="0" w:color="000000"/>
              <w:bottom w:val="single" w:sz="4" w:space="0" w:color="000000"/>
            </w:tcBorders>
            <w:shd w:val="clear" w:color="auto" w:fill="auto"/>
          </w:tcPr>
          <w:p w14:paraId="0E2297AB" w14:textId="77777777" w:rsidR="00C54FFF" w:rsidRDefault="00C54FFF" w:rsidP="00C54FFF">
            <w:pPr>
              <w:spacing w:line="276" w:lineRule="auto"/>
              <w:ind w:left="175"/>
              <w:rPr>
                <w:rFonts w:ascii="Times New Roman" w:hAnsi="Times New Roman" w:cs="Times New Roman"/>
                <w:sz w:val="20"/>
                <w:szCs w:val="18"/>
              </w:rPr>
            </w:pPr>
            <w:r>
              <w:rPr>
                <w:rFonts w:ascii="Times New Roman" w:hAnsi="Times New Roman" w:cs="Times New Roman"/>
                <w:b/>
                <w:sz w:val="20"/>
                <w:szCs w:val="18"/>
              </w:rPr>
              <w:t>Objetivos de la prueba</w:t>
            </w:r>
          </w:p>
        </w:tc>
        <w:tc>
          <w:tcPr>
            <w:tcW w:w="6965" w:type="dxa"/>
            <w:tcBorders>
              <w:top w:val="single" w:sz="4" w:space="0" w:color="000000"/>
              <w:left w:val="single" w:sz="4" w:space="0" w:color="000000"/>
              <w:bottom w:val="single" w:sz="4" w:space="0" w:color="000000"/>
              <w:right w:val="single" w:sz="4" w:space="0" w:color="000000"/>
            </w:tcBorders>
            <w:shd w:val="clear" w:color="auto" w:fill="auto"/>
          </w:tcPr>
          <w:p w14:paraId="60213C4F" w14:textId="77777777" w:rsidR="00C54FFF" w:rsidRPr="00E4162F" w:rsidRDefault="00C54FFF" w:rsidP="00C54FFF">
            <w:pPr>
              <w:spacing w:after="0" w:line="276" w:lineRule="auto"/>
              <w:ind w:left="34"/>
              <w:rPr>
                <w:rFonts w:ascii="Cambria" w:hAnsi="Cambria"/>
                <w:szCs w:val="24"/>
                <w:rPrChange w:id="1" w:author="Usuario de Windows" w:date="2020-01-12T19:54:00Z">
                  <w:rPr/>
                </w:rPrChange>
              </w:rPr>
            </w:pPr>
            <w:r>
              <w:rPr>
                <w:rFonts w:ascii="Cambria" w:hAnsi="Cambria"/>
                <w:szCs w:val="24"/>
              </w:rPr>
              <w:t xml:space="preserve">Evaluar la navegación </w:t>
            </w:r>
            <w:r w:rsidRPr="00221859">
              <w:rPr>
                <w:rFonts w:ascii="Cambria" w:hAnsi="Cambria"/>
                <w:szCs w:val="24"/>
              </w:rPr>
              <w:t xml:space="preserve"> de la aplicación, </w:t>
            </w:r>
            <w:r>
              <w:rPr>
                <w:rFonts w:ascii="Cambria" w:hAnsi="Cambria"/>
                <w:szCs w:val="24"/>
              </w:rPr>
              <w:t>la entrada de datos, y su funcionamiento</w:t>
            </w:r>
            <w:r w:rsidRPr="00221859">
              <w:rPr>
                <w:rFonts w:ascii="Cambria" w:hAnsi="Cambria"/>
                <w:szCs w:val="24"/>
              </w:rPr>
              <w:t>.</w:t>
            </w:r>
          </w:p>
        </w:tc>
      </w:tr>
      <w:tr w:rsidR="00C54FFF" w14:paraId="7A96FFB3" w14:textId="77777777" w:rsidTr="00C54FFF">
        <w:tc>
          <w:tcPr>
            <w:tcW w:w="2405" w:type="dxa"/>
            <w:tcBorders>
              <w:top w:val="single" w:sz="4" w:space="0" w:color="000000"/>
              <w:left w:val="single" w:sz="4" w:space="0" w:color="000000"/>
              <w:bottom w:val="single" w:sz="4" w:space="0" w:color="000000"/>
            </w:tcBorders>
            <w:shd w:val="clear" w:color="auto" w:fill="auto"/>
          </w:tcPr>
          <w:p w14:paraId="64C5C9FE" w14:textId="77777777" w:rsidR="00C54FFF" w:rsidRDefault="00C54FFF" w:rsidP="00C54FFF">
            <w:pPr>
              <w:spacing w:line="276" w:lineRule="auto"/>
              <w:ind w:hanging="1016"/>
              <w:rPr>
                <w:rFonts w:ascii="Times New Roman" w:hAnsi="Times New Roman" w:cs="Times New Roman"/>
                <w:sz w:val="20"/>
                <w:szCs w:val="18"/>
              </w:rPr>
            </w:pPr>
            <w:r>
              <w:rPr>
                <w:rFonts w:ascii="Times New Roman" w:hAnsi="Times New Roman" w:cs="Times New Roman"/>
                <w:b/>
                <w:sz w:val="20"/>
                <w:szCs w:val="18"/>
              </w:rPr>
              <w:t>Técnicas</w:t>
            </w:r>
          </w:p>
        </w:tc>
        <w:tc>
          <w:tcPr>
            <w:tcW w:w="6965" w:type="dxa"/>
            <w:tcBorders>
              <w:top w:val="single" w:sz="4" w:space="0" w:color="000000"/>
              <w:left w:val="single" w:sz="4" w:space="0" w:color="000000"/>
              <w:bottom w:val="single" w:sz="4" w:space="0" w:color="000000"/>
              <w:right w:val="single" w:sz="4" w:space="0" w:color="000000"/>
            </w:tcBorders>
            <w:shd w:val="clear" w:color="auto" w:fill="auto"/>
          </w:tcPr>
          <w:p w14:paraId="12E301B3" w14:textId="77777777" w:rsidR="00C54FFF" w:rsidRPr="00221859" w:rsidRDefault="00C54FFF" w:rsidP="00C54FFF">
            <w:pPr>
              <w:spacing w:line="276" w:lineRule="auto"/>
              <w:ind w:left="34"/>
              <w:rPr>
                <w:rFonts w:ascii="Cambria" w:hAnsi="Cambria"/>
                <w:szCs w:val="24"/>
              </w:rPr>
            </w:pPr>
            <w:r w:rsidRPr="00221859">
              <w:rPr>
                <w:rFonts w:ascii="Cambria" w:hAnsi="Cambria"/>
                <w:szCs w:val="24"/>
              </w:rPr>
              <w:t>Ejecutar cada caso de uso y flujo del caso de uso con datos válidos e inválidos para verificar lo siguiente:</w:t>
            </w:r>
          </w:p>
          <w:p w14:paraId="29C4DD23" w14:textId="77777777" w:rsidR="00C54FFF" w:rsidRPr="00221859" w:rsidRDefault="00C54FFF" w:rsidP="00C54FFF">
            <w:pPr>
              <w:numPr>
                <w:ilvl w:val="0"/>
                <w:numId w:val="20"/>
              </w:numPr>
              <w:spacing w:after="0" w:line="276" w:lineRule="auto"/>
              <w:jc w:val="both"/>
              <w:rPr>
                <w:rFonts w:ascii="Cambria" w:hAnsi="Cambria"/>
                <w:szCs w:val="24"/>
              </w:rPr>
            </w:pPr>
            <w:r>
              <w:rPr>
                <w:rFonts w:ascii="Cambria" w:hAnsi="Cambria"/>
                <w:szCs w:val="24"/>
              </w:rPr>
              <w:t xml:space="preserve">En </w:t>
            </w:r>
            <w:ins w:id="2" w:author="Usuario de Windows" w:date="2020-01-12T19:31:00Z">
              <w:r>
                <w:rPr>
                  <w:rFonts w:ascii="Cambria" w:hAnsi="Cambria"/>
                  <w:szCs w:val="24"/>
                </w:rPr>
                <w:t>el</w:t>
              </w:r>
            </w:ins>
            <w:del w:id="3" w:author="Usuario de Windows" w:date="2020-01-12T19:31:00Z">
              <w:r w:rsidDel="004A6301">
                <w:rPr>
                  <w:rFonts w:ascii="Cambria" w:hAnsi="Cambria"/>
                  <w:szCs w:val="24"/>
                </w:rPr>
                <w:delText>los</w:delText>
              </w:r>
            </w:del>
            <w:r>
              <w:rPr>
                <w:rFonts w:ascii="Cambria" w:hAnsi="Cambria"/>
                <w:szCs w:val="24"/>
              </w:rPr>
              <w:t xml:space="preserve"> ingreso</w:t>
            </w:r>
            <w:del w:id="4" w:author="Usuario de Windows" w:date="2020-01-12T19:31:00Z">
              <w:r w:rsidDel="004A6301">
                <w:rPr>
                  <w:rFonts w:ascii="Cambria" w:hAnsi="Cambria"/>
                  <w:szCs w:val="24"/>
                </w:rPr>
                <w:delText>s</w:delText>
              </w:r>
            </w:del>
            <w:r>
              <w:rPr>
                <w:rFonts w:ascii="Cambria" w:hAnsi="Cambria"/>
                <w:szCs w:val="24"/>
              </w:rPr>
              <w:t xml:space="preserve"> de</w:t>
            </w:r>
            <w:r w:rsidRPr="00221859">
              <w:rPr>
                <w:rFonts w:ascii="Cambria" w:hAnsi="Cambria"/>
                <w:szCs w:val="24"/>
              </w:rPr>
              <w:t xml:space="preserve"> datos correctos se obtienen los resultados esperados.</w:t>
            </w:r>
          </w:p>
          <w:p w14:paraId="00644888" w14:textId="77777777" w:rsidR="00C54FFF" w:rsidRPr="009221C2" w:rsidRDefault="00C54FFF" w:rsidP="00C54FFF">
            <w:pPr>
              <w:numPr>
                <w:ilvl w:val="0"/>
                <w:numId w:val="20"/>
              </w:numPr>
              <w:spacing w:after="0" w:line="276" w:lineRule="auto"/>
              <w:jc w:val="both"/>
              <w:rPr>
                <w:rFonts w:ascii="Cambria" w:hAnsi="Cambria"/>
                <w:szCs w:val="24"/>
              </w:rPr>
            </w:pPr>
            <w:ins w:id="5" w:author="Usuario de Windows" w:date="2020-01-12T19:30:00Z">
              <w:r>
                <w:rPr>
                  <w:rFonts w:ascii="Cambria" w:hAnsi="Cambria"/>
                  <w:szCs w:val="24"/>
                </w:rPr>
                <w:t>En él ingreso de</w:t>
              </w:r>
            </w:ins>
            <w:del w:id="6" w:author="Usuario de Windows" w:date="2020-01-12T19:31:00Z">
              <w:r w:rsidRPr="00221859" w:rsidDel="004A6301">
                <w:rPr>
                  <w:rFonts w:ascii="Cambria" w:hAnsi="Cambria"/>
                  <w:szCs w:val="24"/>
                </w:rPr>
                <w:delText xml:space="preserve"> se utilizan</w:delText>
              </w:r>
            </w:del>
            <w:r w:rsidRPr="00221859">
              <w:rPr>
                <w:rFonts w:ascii="Cambria" w:hAnsi="Cambria"/>
                <w:szCs w:val="24"/>
              </w:rPr>
              <w:t xml:space="preserve"> datos incorrectos se obtienen los mensajes de error o advertencias adecuadas.</w:t>
            </w:r>
          </w:p>
          <w:p w14:paraId="223F4174" w14:textId="77777777" w:rsidR="00C54FFF" w:rsidRDefault="00C54FFF" w:rsidP="00C54FFF">
            <w:pPr>
              <w:numPr>
                <w:ilvl w:val="0"/>
                <w:numId w:val="20"/>
              </w:numPr>
              <w:spacing w:after="0" w:line="276" w:lineRule="auto"/>
              <w:jc w:val="both"/>
              <w:rPr>
                <w:rFonts w:ascii="Cambria" w:hAnsi="Cambria"/>
                <w:szCs w:val="24"/>
              </w:rPr>
            </w:pPr>
            <w:r w:rsidRPr="00221859">
              <w:rPr>
                <w:rFonts w:ascii="Cambria" w:hAnsi="Cambria"/>
                <w:szCs w:val="24"/>
              </w:rPr>
              <w:t>Cuando se haga una solicitud sin datos registrad</w:t>
            </w:r>
            <w:r>
              <w:rPr>
                <w:rFonts w:ascii="Cambria" w:hAnsi="Cambria"/>
                <w:szCs w:val="24"/>
              </w:rPr>
              <w:t>or se obtienen mensaje donde se requieren los datos</w:t>
            </w:r>
            <w:r w:rsidRPr="00221859">
              <w:rPr>
                <w:rFonts w:ascii="Cambria" w:hAnsi="Cambria"/>
                <w:szCs w:val="24"/>
              </w:rPr>
              <w:t>.</w:t>
            </w:r>
          </w:p>
          <w:p w14:paraId="6FBED3E2" w14:textId="77777777" w:rsidR="00C54FFF" w:rsidRPr="0092364E" w:rsidRDefault="00C54FFF" w:rsidP="00C54FFF">
            <w:pPr>
              <w:numPr>
                <w:ilvl w:val="0"/>
                <w:numId w:val="20"/>
              </w:numPr>
              <w:spacing w:after="0" w:line="276" w:lineRule="auto"/>
              <w:jc w:val="both"/>
              <w:rPr>
                <w:rFonts w:ascii="Cambria" w:hAnsi="Cambria"/>
                <w:szCs w:val="24"/>
              </w:rPr>
            </w:pPr>
            <w:r>
              <w:rPr>
                <w:rFonts w:ascii="Cambria" w:hAnsi="Cambria"/>
                <w:szCs w:val="24"/>
              </w:rPr>
              <w:t>Cuando se actualiza un registro se obtienen los datos esperados.</w:t>
            </w:r>
          </w:p>
          <w:p w14:paraId="06D37E0A" w14:textId="77777777" w:rsidR="00C54FFF" w:rsidRPr="004A6301" w:rsidRDefault="00C54FFF" w:rsidP="00C54FFF">
            <w:pPr>
              <w:spacing w:after="0" w:line="276" w:lineRule="auto"/>
              <w:rPr>
                <w:rFonts w:ascii="Cambria" w:hAnsi="Cambria"/>
                <w:szCs w:val="24"/>
              </w:rPr>
            </w:pPr>
          </w:p>
        </w:tc>
      </w:tr>
      <w:tr w:rsidR="00C54FFF" w14:paraId="72134ABB" w14:textId="77777777" w:rsidTr="00C54FFF">
        <w:trPr>
          <w:trHeight w:val="2933"/>
        </w:trPr>
        <w:tc>
          <w:tcPr>
            <w:tcW w:w="2405" w:type="dxa"/>
            <w:tcBorders>
              <w:top w:val="single" w:sz="4" w:space="0" w:color="000000"/>
              <w:left w:val="single" w:sz="4" w:space="0" w:color="000000"/>
              <w:bottom w:val="single" w:sz="4" w:space="0" w:color="000000"/>
            </w:tcBorders>
            <w:shd w:val="clear" w:color="auto" w:fill="auto"/>
          </w:tcPr>
          <w:p w14:paraId="0DDC6D77" w14:textId="77777777" w:rsidR="00C54FFF" w:rsidRDefault="00C54FFF" w:rsidP="00C54FFF">
            <w:pPr>
              <w:spacing w:line="276" w:lineRule="auto"/>
              <w:ind w:left="175"/>
              <w:rPr>
                <w:rFonts w:ascii="Times New Roman" w:hAnsi="Times New Roman" w:cs="Times New Roman"/>
                <w:sz w:val="20"/>
                <w:szCs w:val="18"/>
              </w:rPr>
            </w:pPr>
            <w:r>
              <w:rPr>
                <w:rFonts w:ascii="Times New Roman" w:hAnsi="Times New Roman" w:cs="Times New Roman"/>
                <w:b/>
                <w:sz w:val="20"/>
                <w:szCs w:val="18"/>
              </w:rPr>
              <w:t>Caso de uso involucrado</w:t>
            </w:r>
          </w:p>
        </w:tc>
        <w:tc>
          <w:tcPr>
            <w:tcW w:w="6965" w:type="dxa"/>
            <w:tcBorders>
              <w:top w:val="single" w:sz="4" w:space="0" w:color="000000"/>
              <w:left w:val="single" w:sz="4" w:space="0" w:color="000000"/>
              <w:bottom w:val="single" w:sz="4" w:space="0" w:color="000000"/>
              <w:right w:val="single" w:sz="4" w:space="0" w:color="000000"/>
            </w:tcBorders>
            <w:shd w:val="clear" w:color="auto" w:fill="auto"/>
          </w:tcPr>
          <w:p w14:paraId="5C603663" w14:textId="526BB25D" w:rsidR="00C54FFF" w:rsidRDefault="00C54FFF" w:rsidP="00C54FFF">
            <w:pPr>
              <w:spacing w:line="276" w:lineRule="auto"/>
            </w:pPr>
          </w:p>
        </w:tc>
      </w:tr>
      <w:tr w:rsidR="00C54FFF" w14:paraId="55A8A1A3" w14:textId="77777777" w:rsidTr="00C54FFF">
        <w:tc>
          <w:tcPr>
            <w:tcW w:w="2405" w:type="dxa"/>
            <w:tcBorders>
              <w:top w:val="single" w:sz="4" w:space="0" w:color="000000"/>
              <w:left w:val="single" w:sz="4" w:space="0" w:color="000000"/>
              <w:bottom w:val="single" w:sz="4" w:space="0" w:color="000000"/>
            </w:tcBorders>
            <w:shd w:val="clear" w:color="auto" w:fill="auto"/>
          </w:tcPr>
          <w:p w14:paraId="6926CECF" w14:textId="77777777" w:rsidR="00C54FFF" w:rsidRDefault="00C54FFF" w:rsidP="00C54FFF">
            <w:pPr>
              <w:spacing w:line="276" w:lineRule="auto"/>
              <w:ind w:hanging="1016"/>
              <w:jc w:val="center"/>
              <w:rPr>
                <w:rFonts w:ascii="Times New Roman" w:hAnsi="Times New Roman" w:cs="Times New Roman"/>
                <w:sz w:val="20"/>
                <w:szCs w:val="18"/>
              </w:rPr>
            </w:pPr>
            <w:r>
              <w:rPr>
                <w:rFonts w:ascii="Times New Roman" w:hAnsi="Times New Roman" w:cs="Times New Roman"/>
                <w:b/>
                <w:sz w:val="20"/>
                <w:szCs w:val="18"/>
              </w:rPr>
              <w:t>Resultados</w:t>
            </w:r>
          </w:p>
        </w:tc>
        <w:tc>
          <w:tcPr>
            <w:tcW w:w="6965" w:type="dxa"/>
            <w:tcBorders>
              <w:top w:val="single" w:sz="4" w:space="0" w:color="000000"/>
              <w:left w:val="single" w:sz="4" w:space="0" w:color="000000"/>
              <w:bottom w:val="single" w:sz="4" w:space="0" w:color="000000"/>
              <w:right w:val="single" w:sz="4" w:space="0" w:color="000000"/>
            </w:tcBorders>
            <w:shd w:val="clear" w:color="auto" w:fill="auto"/>
          </w:tcPr>
          <w:p w14:paraId="10D8C42D" w14:textId="77777777" w:rsidR="00C54FFF" w:rsidRPr="00221859" w:rsidRDefault="00C54FFF" w:rsidP="00C54FFF">
            <w:pPr>
              <w:spacing w:line="276" w:lineRule="auto"/>
              <w:ind w:hanging="1157"/>
              <w:jc w:val="center"/>
              <w:rPr>
                <w:ins w:id="7" w:author="Usuario de Windows" w:date="2020-01-12T19:32:00Z"/>
                <w:rFonts w:ascii="Cambria" w:hAnsi="Cambria"/>
                <w:szCs w:val="24"/>
              </w:rPr>
            </w:pPr>
            <w:ins w:id="8" w:author="Usuario de Windows" w:date="2020-01-12T19:32:00Z">
              <w:r w:rsidRPr="00221859">
                <w:rPr>
                  <w:rFonts w:ascii="Cambria" w:hAnsi="Cambria"/>
                  <w:szCs w:val="24"/>
                </w:rPr>
                <w:t>Todas las pruebas  se han ejecutado.</w:t>
              </w:r>
            </w:ins>
          </w:p>
          <w:p w14:paraId="66EAB82E" w14:textId="77777777" w:rsidR="00C54FFF" w:rsidRDefault="00C54FFF" w:rsidP="00C54FFF">
            <w:pPr>
              <w:spacing w:line="276" w:lineRule="auto"/>
              <w:ind w:hanging="1157"/>
              <w:jc w:val="center"/>
            </w:pPr>
            <w:ins w:id="9" w:author="Usuario de Windows" w:date="2020-01-12T19:32:00Z">
              <w:r w:rsidRPr="00221859">
                <w:rPr>
                  <w:rFonts w:ascii="Cambria" w:hAnsi="Cambria"/>
                  <w:szCs w:val="24"/>
                </w:rPr>
                <w:t>Todos los defectos identificados se han considerado</w:t>
              </w:r>
            </w:ins>
          </w:p>
        </w:tc>
      </w:tr>
    </w:tbl>
    <w:p w14:paraId="3D71286D" w14:textId="73D44A8E" w:rsidR="00D64CEC" w:rsidRDefault="00C54FFF" w:rsidP="009B4CB0">
      <w:pPr>
        <w:spacing w:after="0"/>
        <w:ind w:right="40"/>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b/>
          <w:bCs/>
          <w:sz w:val="24"/>
          <w:szCs w:val="24"/>
        </w:rPr>
        <w:tab/>
        <w:t xml:space="preserve">Cuadro </w:t>
      </w:r>
      <w:r>
        <w:rPr>
          <w:rFonts w:ascii="Times New Roman" w:hAnsi="Times New Roman" w:cs="Times New Roman"/>
        </w:rPr>
        <w:t>N°</w:t>
      </w:r>
      <w:r>
        <w:rPr>
          <w:rFonts w:ascii="Times New Roman" w:hAnsi="Times New Roman" w:cs="Times New Roman"/>
        </w:rPr>
        <w:t>1 Modulo Usuarios</w:t>
      </w:r>
      <w:r>
        <w:rPr>
          <w:rFonts w:ascii="Times New Roman" w:hAnsi="Times New Roman" w:cs="Times New Roman"/>
        </w:rPr>
        <w:br/>
      </w:r>
    </w:p>
    <w:p w14:paraId="3A75D48B" w14:textId="77777777" w:rsidR="00C54FFF" w:rsidRDefault="00C54FFF" w:rsidP="009B4CB0">
      <w:pPr>
        <w:spacing w:after="0"/>
        <w:ind w:right="40"/>
        <w:rPr>
          <w:rFonts w:ascii="Times New Roman" w:hAnsi="Times New Roman" w:cs="Times New Roman"/>
        </w:rPr>
      </w:pPr>
    </w:p>
    <w:p w14:paraId="5567B914" w14:textId="07341347" w:rsidR="00C54FFF" w:rsidRDefault="00C54FFF" w:rsidP="009B4CB0">
      <w:pPr>
        <w:spacing w:after="0"/>
        <w:ind w:right="40"/>
        <w:rPr>
          <w:rFonts w:ascii="Times New Roman" w:hAnsi="Times New Roman" w:cs="Times New Roman"/>
        </w:rPr>
      </w:pPr>
      <w:r>
        <w:rPr>
          <w:rFonts w:ascii="Times New Roman" w:hAnsi="Times New Roman" w:cs="Times New Roman"/>
        </w:rPr>
        <w:t xml:space="preserve">               </w:t>
      </w:r>
    </w:p>
    <w:p w14:paraId="1CDED8B3" w14:textId="77777777" w:rsidR="00C54FFF" w:rsidRDefault="00C54FFF" w:rsidP="009B4CB0">
      <w:pPr>
        <w:spacing w:after="0"/>
        <w:ind w:right="40"/>
        <w:rPr>
          <w:rFonts w:ascii="Times New Roman" w:hAnsi="Times New Roman" w:cs="Times New Roman"/>
        </w:rPr>
      </w:pPr>
    </w:p>
    <w:p w14:paraId="2EACEE17" w14:textId="77777777" w:rsidR="00C54FFF" w:rsidRDefault="00C54FFF" w:rsidP="009B4CB0">
      <w:pPr>
        <w:spacing w:after="0"/>
        <w:ind w:right="40"/>
        <w:rPr>
          <w:rFonts w:ascii="Times New Roman" w:hAnsi="Times New Roman" w:cs="Times New Roman"/>
          <w:b/>
          <w:bCs/>
          <w:sz w:val="24"/>
          <w:szCs w:val="24"/>
        </w:rPr>
      </w:pPr>
    </w:p>
    <w:p w14:paraId="5A324C1F" w14:textId="77777777" w:rsidR="00D64CEC" w:rsidRDefault="00D64CEC" w:rsidP="00D64CEC">
      <w:pPr>
        <w:spacing w:after="0"/>
        <w:ind w:left="322" w:right="40"/>
        <w:rPr>
          <w:rFonts w:ascii="Times New Roman" w:hAnsi="Times New Roman" w:cs="Times New Roman"/>
          <w:b/>
          <w:bCs/>
          <w:sz w:val="24"/>
          <w:szCs w:val="24"/>
        </w:rPr>
      </w:pPr>
    </w:p>
    <w:p w14:paraId="3A9F2685" w14:textId="77777777" w:rsidR="007A24E8" w:rsidRDefault="007A24E8" w:rsidP="00D64CEC">
      <w:pPr>
        <w:spacing w:after="0"/>
        <w:ind w:left="322" w:right="40"/>
        <w:rPr>
          <w:rFonts w:ascii="Times New Roman" w:hAnsi="Times New Roman" w:cs="Times New Roman"/>
          <w:b/>
          <w:bCs/>
          <w:sz w:val="24"/>
          <w:szCs w:val="24"/>
        </w:rPr>
      </w:pPr>
    </w:p>
    <w:p w14:paraId="06959795" w14:textId="77777777" w:rsidR="007A24E8" w:rsidRDefault="007A24E8" w:rsidP="00D64CEC">
      <w:pPr>
        <w:spacing w:after="0"/>
        <w:ind w:left="322" w:right="40"/>
        <w:rPr>
          <w:rFonts w:ascii="Times New Roman" w:hAnsi="Times New Roman" w:cs="Times New Roman"/>
          <w:b/>
          <w:bCs/>
          <w:sz w:val="24"/>
          <w:szCs w:val="24"/>
        </w:rPr>
      </w:pPr>
    </w:p>
    <w:p w14:paraId="33E4EBBF" w14:textId="77777777" w:rsidR="007A24E8" w:rsidRDefault="007A24E8" w:rsidP="00D64CEC">
      <w:pPr>
        <w:spacing w:after="0"/>
        <w:ind w:left="322" w:right="40"/>
        <w:rPr>
          <w:rFonts w:ascii="Times New Roman" w:hAnsi="Times New Roman" w:cs="Times New Roman"/>
          <w:b/>
          <w:bCs/>
          <w:sz w:val="24"/>
          <w:szCs w:val="24"/>
        </w:rPr>
      </w:pPr>
    </w:p>
    <w:p w14:paraId="7034D633" w14:textId="77777777" w:rsidR="007A24E8" w:rsidRDefault="007A24E8" w:rsidP="00D64CEC">
      <w:pPr>
        <w:spacing w:after="0"/>
        <w:ind w:left="322" w:right="40"/>
        <w:rPr>
          <w:rFonts w:ascii="Times New Roman" w:hAnsi="Times New Roman" w:cs="Times New Roman"/>
          <w:b/>
          <w:bCs/>
          <w:sz w:val="24"/>
          <w:szCs w:val="24"/>
        </w:rPr>
      </w:pPr>
    </w:p>
    <w:p w14:paraId="360A5E3C" w14:textId="77777777" w:rsidR="007A24E8" w:rsidRDefault="007A24E8" w:rsidP="00D64CEC">
      <w:pPr>
        <w:spacing w:after="0"/>
        <w:ind w:left="322" w:right="40"/>
        <w:rPr>
          <w:rFonts w:ascii="Times New Roman" w:hAnsi="Times New Roman" w:cs="Times New Roman"/>
          <w:b/>
          <w:bCs/>
          <w:sz w:val="24"/>
          <w:szCs w:val="24"/>
        </w:rPr>
      </w:pPr>
    </w:p>
    <w:p w14:paraId="46CDF971" w14:textId="77777777" w:rsidR="007A24E8" w:rsidRDefault="007A24E8" w:rsidP="00D64CEC">
      <w:pPr>
        <w:spacing w:after="0"/>
        <w:ind w:left="322" w:right="40"/>
        <w:rPr>
          <w:rFonts w:ascii="Times New Roman" w:hAnsi="Times New Roman" w:cs="Times New Roman"/>
          <w:b/>
          <w:bCs/>
          <w:sz w:val="24"/>
          <w:szCs w:val="24"/>
        </w:rPr>
      </w:pPr>
    </w:p>
    <w:p w14:paraId="66E72F20" w14:textId="77777777" w:rsidR="007A24E8" w:rsidRDefault="007A24E8" w:rsidP="00D64CEC">
      <w:pPr>
        <w:spacing w:after="0"/>
        <w:ind w:left="322" w:right="40"/>
        <w:rPr>
          <w:rFonts w:ascii="Times New Roman" w:hAnsi="Times New Roman" w:cs="Times New Roman"/>
          <w:b/>
          <w:bCs/>
          <w:sz w:val="24"/>
          <w:szCs w:val="24"/>
        </w:rPr>
      </w:pPr>
    </w:p>
    <w:p w14:paraId="4E07DEFA" w14:textId="77777777" w:rsidR="007A24E8" w:rsidRDefault="007A24E8" w:rsidP="00D64CEC">
      <w:pPr>
        <w:spacing w:after="0"/>
        <w:ind w:left="322" w:right="40"/>
        <w:rPr>
          <w:rFonts w:ascii="Times New Roman" w:hAnsi="Times New Roman" w:cs="Times New Roman"/>
          <w:b/>
          <w:bCs/>
          <w:sz w:val="24"/>
          <w:szCs w:val="24"/>
        </w:rPr>
      </w:pPr>
    </w:p>
    <w:p w14:paraId="1F01FC6E" w14:textId="77777777" w:rsidR="007A24E8" w:rsidRDefault="007A24E8" w:rsidP="00D64CEC">
      <w:pPr>
        <w:spacing w:after="0"/>
        <w:ind w:left="322" w:right="40"/>
        <w:rPr>
          <w:rFonts w:ascii="Times New Roman" w:hAnsi="Times New Roman" w:cs="Times New Roman"/>
          <w:b/>
          <w:bCs/>
          <w:sz w:val="24"/>
          <w:szCs w:val="24"/>
        </w:rPr>
      </w:pPr>
    </w:p>
    <w:p w14:paraId="2A3DD91C" w14:textId="77777777" w:rsidR="007A24E8" w:rsidRDefault="007A24E8" w:rsidP="00D64CEC">
      <w:pPr>
        <w:spacing w:after="0"/>
        <w:ind w:left="322" w:right="40"/>
        <w:rPr>
          <w:rFonts w:ascii="Times New Roman" w:hAnsi="Times New Roman" w:cs="Times New Roman"/>
          <w:b/>
          <w:bCs/>
          <w:sz w:val="24"/>
          <w:szCs w:val="24"/>
        </w:rPr>
      </w:pPr>
    </w:p>
    <w:p w14:paraId="21BED626" w14:textId="77777777" w:rsidR="007A24E8" w:rsidRDefault="007A24E8" w:rsidP="00D64CEC">
      <w:pPr>
        <w:spacing w:after="0"/>
        <w:ind w:left="322" w:right="40"/>
        <w:rPr>
          <w:rFonts w:ascii="Times New Roman" w:hAnsi="Times New Roman" w:cs="Times New Roman"/>
          <w:b/>
          <w:bCs/>
          <w:sz w:val="24"/>
          <w:szCs w:val="24"/>
        </w:rPr>
      </w:pPr>
    </w:p>
    <w:p w14:paraId="312A3484" w14:textId="77777777" w:rsidR="007A24E8" w:rsidRDefault="007A24E8" w:rsidP="00D64CEC">
      <w:pPr>
        <w:spacing w:after="0"/>
        <w:ind w:left="322" w:right="40"/>
        <w:rPr>
          <w:rFonts w:ascii="Times New Roman" w:hAnsi="Times New Roman" w:cs="Times New Roman"/>
          <w:b/>
          <w:bCs/>
          <w:sz w:val="24"/>
          <w:szCs w:val="24"/>
        </w:rPr>
      </w:pPr>
    </w:p>
    <w:p w14:paraId="3B2D7515" w14:textId="77777777" w:rsidR="007A24E8" w:rsidRDefault="007A24E8" w:rsidP="00D64CEC">
      <w:pPr>
        <w:spacing w:after="0"/>
        <w:ind w:left="322" w:right="40"/>
        <w:rPr>
          <w:rFonts w:ascii="Times New Roman" w:hAnsi="Times New Roman" w:cs="Times New Roman"/>
          <w:b/>
          <w:bCs/>
          <w:sz w:val="24"/>
          <w:szCs w:val="24"/>
        </w:rPr>
      </w:pPr>
    </w:p>
    <w:p w14:paraId="59F18B42" w14:textId="77777777" w:rsidR="007A24E8" w:rsidRDefault="007A24E8" w:rsidP="00D64CEC">
      <w:pPr>
        <w:spacing w:after="0"/>
        <w:ind w:left="322" w:right="40"/>
        <w:rPr>
          <w:rFonts w:ascii="Times New Roman" w:hAnsi="Times New Roman" w:cs="Times New Roman"/>
          <w:b/>
          <w:bCs/>
          <w:sz w:val="24"/>
          <w:szCs w:val="24"/>
        </w:rPr>
      </w:pPr>
    </w:p>
    <w:p w14:paraId="22783AA5" w14:textId="77777777" w:rsidR="007A24E8" w:rsidRDefault="007A24E8" w:rsidP="00D64CEC">
      <w:pPr>
        <w:spacing w:after="0"/>
        <w:ind w:left="322" w:right="40"/>
        <w:rPr>
          <w:rFonts w:ascii="Times New Roman" w:hAnsi="Times New Roman" w:cs="Times New Roman"/>
          <w:b/>
          <w:bCs/>
          <w:sz w:val="24"/>
          <w:szCs w:val="24"/>
        </w:rPr>
      </w:pPr>
    </w:p>
    <w:p w14:paraId="796E9358" w14:textId="77777777" w:rsidR="007A24E8" w:rsidRDefault="007A24E8" w:rsidP="00D64CEC">
      <w:pPr>
        <w:spacing w:after="0"/>
        <w:ind w:left="322" w:right="40"/>
        <w:rPr>
          <w:rFonts w:ascii="Times New Roman" w:hAnsi="Times New Roman" w:cs="Times New Roman"/>
          <w:b/>
          <w:bCs/>
          <w:sz w:val="24"/>
          <w:szCs w:val="24"/>
        </w:rPr>
      </w:pPr>
    </w:p>
    <w:p w14:paraId="22179B25" w14:textId="77777777" w:rsidR="007A24E8" w:rsidRDefault="007A24E8" w:rsidP="00D64CEC">
      <w:pPr>
        <w:spacing w:after="0"/>
        <w:ind w:left="322" w:right="40"/>
        <w:rPr>
          <w:rFonts w:ascii="Times New Roman" w:hAnsi="Times New Roman" w:cs="Times New Roman"/>
          <w:b/>
          <w:bCs/>
          <w:sz w:val="24"/>
          <w:szCs w:val="24"/>
        </w:rPr>
      </w:pPr>
    </w:p>
    <w:p w14:paraId="7EA79DCC" w14:textId="77777777" w:rsidR="007A24E8" w:rsidRDefault="007A24E8" w:rsidP="00D64CEC">
      <w:pPr>
        <w:spacing w:after="0"/>
        <w:ind w:left="322" w:right="40"/>
        <w:rPr>
          <w:rFonts w:ascii="Times New Roman" w:hAnsi="Times New Roman" w:cs="Times New Roman"/>
          <w:b/>
          <w:bCs/>
          <w:sz w:val="24"/>
          <w:szCs w:val="24"/>
        </w:rPr>
      </w:pPr>
    </w:p>
    <w:p w14:paraId="7F5DA69F" w14:textId="77777777" w:rsidR="007A24E8" w:rsidRDefault="007A24E8" w:rsidP="00D64CEC">
      <w:pPr>
        <w:spacing w:after="0"/>
        <w:ind w:left="322" w:right="40"/>
        <w:rPr>
          <w:rFonts w:ascii="Times New Roman" w:hAnsi="Times New Roman" w:cs="Times New Roman"/>
          <w:b/>
          <w:bCs/>
          <w:sz w:val="24"/>
          <w:szCs w:val="24"/>
        </w:rPr>
      </w:pPr>
    </w:p>
    <w:p w14:paraId="46CE2A5B" w14:textId="77777777" w:rsidR="007A24E8" w:rsidRDefault="007A24E8" w:rsidP="00D64CEC">
      <w:pPr>
        <w:spacing w:after="0"/>
        <w:ind w:left="322" w:right="40"/>
        <w:rPr>
          <w:rFonts w:ascii="Times New Roman" w:hAnsi="Times New Roman" w:cs="Times New Roman"/>
          <w:b/>
          <w:bCs/>
          <w:sz w:val="24"/>
          <w:szCs w:val="24"/>
        </w:rPr>
      </w:pPr>
    </w:p>
    <w:p w14:paraId="6E3BC3FE" w14:textId="77777777" w:rsidR="007A24E8" w:rsidRDefault="007A24E8" w:rsidP="00D64CEC">
      <w:pPr>
        <w:spacing w:after="0"/>
        <w:ind w:left="322" w:right="40"/>
        <w:rPr>
          <w:rFonts w:ascii="Times New Roman" w:hAnsi="Times New Roman" w:cs="Times New Roman"/>
          <w:b/>
          <w:bCs/>
          <w:sz w:val="24"/>
          <w:szCs w:val="24"/>
        </w:rPr>
      </w:pPr>
    </w:p>
    <w:p w14:paraId="05DAC670" w14:textId="77777777" w:rsidR="007A24E8" w:rsidRDefault="007A24E8" w:rsidP="00D64CEC">
      <w:pPr>
        <w:spacing w:after="0"/>
        <w:ind w:left="322" w:right="40"/>
        <w:rPr>
          <w:rFonts w:ascii="Times New Roman" w:hAnsi="Times New Roman" w:cs="Times New Roman"/>
          <w:b/>
          <w:bCs/>
          <w:sz w:val="24"/>
          <w:szCs w:val="24"/>
        </w:rPr>
      </w:pPr>
    </w:p>
    <w:p w14:paraId="34FB5E2D" w14:textId="13E86170" w:rsidR="007A24E8" w:rsidRDefault="007A24E8" w:rsidP="00D64CEC">
      <w:pPr>
        <w:spacing w:after="0"/>
        <w:ind w:left="322" w:right="40"/>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Cuadro </w:t>
      </w:r>
      <w:r>
        <w:rPr>
          <w:rFonts w:ascii="Times New Roman" w:hAnsi="Times New Roman" w:cs="Times New Roman"/>
        </w:rPr>
        <w:t>N°</w:t>
      </w:r>
      <w:r>
        <w:rPr>
          <w:rFonts w:ascii="Times New Roman" w:hAnsi="Times New Roman" w:cs="Times New Roman"/>
        </w:rPr>
        <w:t>2</w:t>
      </w:r>
      <w:r>
        <w:rPr>
          <w:rFonts w:ascii="Times New Roman" w:hAnsi="Times New Roman" w:cs="Times New Roman"/>
        </w:rPr>
        <w:t xml:space="preserve"> Modulo</w:t>
      </w:r>
      <w:r>
        <w:rPr>
          <w:rFonts w:ascii="Times New Roman" w:hAnsi="Times New Roman" w:cs="Times New Roman"/>
        </w:rPr>
        <w:t xml:space="preserve">  </w:t>
      </w:r>
    </w:p>
    <w:p w14:paraId="7380B459" w14:textId="77777777" w:rsidR="007A24E8" w:rsidRDefault="007A24E8" w:rsidP="00D64CEC">
      <w:pPr>
        <w:spacing w:after="0"/>
        <w:ind w:left="322" w:right="40"/>
        <w:rPr>
          <w:rFonts w:ascii="Times New Roman" w:hAnsi="Times New Roman" w:cs="Times New Roman"/>
          <w:b/>
          <w:bCs/>
          <w:sz w:val="24"/>
          <w:szCs w:val="24"/>
        </w:rPr>
      </w:pPr>
    </w:p>
    <w:p w14:paraId="2B93A2EF" w14:textId="324665E2" w:rsidR="007A24E8" w:rsidRDefault="007A24E8" w:rsidP="007A24E8">
      <w:pPr>
        <w:spacing w:after="0"/>
        <w:ind w:left="1031" w:right="40" w:firstLine="387"/>
        <w:rPr>
          <w:rFonts w:ascii="Times New Roman" w:hAnsi="Times New Roman" w:cs="Times New Roman"/>
        </w:rPr>
      </w:pPr>
      <w:r>
        <w:rPr>
          <w:rFonts w:ascii="Times New Roman" w:hAnsi="Times New Roman" w:cs="Times New Roman"/>
          <w:b/>
          <w:bCs/>
          <w:sz w:val="24"/>
          <w:szCs w:val="24"/>
        </w:rPr>
        <w:t xml:space="preserve">Cuadro </w:t>
      </w:r>
      <w:r>
        <w:rPr>
          <w:rFonts w:ascii="Times New Roman" w:hAnsi="Times New Roman" w:cs="Times New Roman"/>
        </w:rPr>
        <w:t>N°</w:t>
      </w:r>
      <w:r>
        <w:rPr>
          <w:rFonts w:ascii="Times New Roman" w:hAnsi="Times New Roman" w:cs="Times New Roman"/>
        </w:rPr>
        <w:t>3</w:t>
      </w:r>
      <w:r>
        <w:rPr>
          <w:rFonts w:ascii="Times New Roman" w:hAnsi="Times New Roman" w:cs="Times New Roman"/>
        </w:rPr>
        <w:t xml:space="preserve"> Modulo  </w:t>
      </w:r>
    </w:p>
    <w:p w14:paraId="461BDBE2" w14:textId="77777777" w:rsidR="007A24E8" w:rsidRDefault="007A24E8" w:rsidP="00D64CEC">
      <w:pPr>
        <w:spacing w:after="0"/>
        <w:ind w:left="322" w:right="40"/>
        <w:rPr>
          <w:rFonts w:ascii="Times New Roman" w:hAnsi="Times New Roman" w:cs="Times New Roman"/>
          <w:b/>
          <w:bCs/>
          <w:sz w:val="24"/>
          <w:szCs w:val="24"/>
        </w:rPr>
      </w:pPr>
    </w:p>
    <w:p w14:paraId="35CF3868" w14:textId="37DBEF35" w:rsidR="007A24E8" w:rsidRDefault="007A24E8" w:rsidP="007A24E8">
      <w:pPr>
        <w:spacing w:after="0"/>
        <w:ind w:left="1031" w:right="40" w:firstLine="387"/>
        <w:rPr>
          <w:rFonts w:ascii="Times New Roman" w:hAnsi="Times New Roman" w:cs="Times New Roman"/>
        </w:rPr>
      </w:pPr>
      <w:r>
        <w:rPr>
          <w:rFonts w:ascii="Times New Roman" w:hAnsi="Times New Roman" w:cs="Times New Roman"/>
          <w:b/>
          <w:bCs/>
          <w:sz w:val="24"/>
          <w:szCs w:val="24"/>
        </w:rPr>
        <w:t xml:space="preserve">Cuadro </w:t>
      </w:r>
      <w:r>
        <w:rPr>
          <w:rFonts w:ascii="Times New Roman" w:hAnsi="Times New Roman" w:cs="Times New Roman"/>
        </w:rPr>
        <w:t>N°</w:t>
      </w:r>
      <w:r>
        <w:rPr>
          <w:rFonts w:ascii="Times New Roman" w:hAnsi="Times New Roman" w:cs="Times New Roman"/>
        </w:rPr>
        <w:t>4</w:t>
      </w:r>
      <w:r>
        <w:rPr>
          <w:rFonts w:ascii="Times New Roman" w:hAnsi="Times New Roman" w:cs="Times New Roman"/>
        </w:rPr>
        <w:t xml:space="preserve"> Modulo  </w:t>
      </w:r>
    </w:p>
    <w:p w14:paraId="2E65EE4F" w14:textId="77777777" w:rsidR="007A24E8" w:rsidRDefault="007A24E8" w:rsidP="00D64CEC">
      <w:pPr>
        <w:spacing w:after="0"/>
        <w:ind w:left="322" w:right="40"/>
        <w:rPr>
          <w:rFonts w:ascii="Times New Roman" w:hAnsi="Times New Roman" w:cs="Times New Roman"/>
          <w:b/>
          <w:bCs/>
          <w:sz w:val="24"/>
          <w:szCs w:val="24"/>
        </w:rPr>
      </w:pPr>
    </w:p>
    <w:p w14:paraId="17741EF9" w14:textId="1004FCE2" w:rsidR="007A24E8" w:rsidRDefault="007A24E8" w:rsidP="007A24E8">
      <w:pPr>
        <w:spacing w:after="0"/>
        <w:ind w:left="1031" w:right="40" w:firstLine="387"/>
        <w:rPr>
          <w:rFonts w:ascii="Times New Roman" w:hAnsi="Times New Roman" w:cs="Times New Roman"/>
        </w:rPr>
      </w:pPr>
      <w:r>
        <w:rPr>
          <w:rFonts w:ascii="Times New Roman" w:hAnsi="Times New Roman" w:cs="Times New Roman"/>
          <w:b/>
          <w:bCs/>
          <w:sz w:val="24"/>
          <w:szCs w:val="24"/>
        </w:rPr>
        <w:lastRenderedPageBreak/>
        <w:t xml:space="preserve">Cuadro </w:t>
      </w:r>
      <w:r>
        <w:rPr>
          <w:rFonts w:ascii="Times New Roman" w:hAnsi="Times New Roman" w:cs="Times New Roman"/>
        </w:rPr>
        <w:t>N°</w:t>
      </w:r>
      <w:r>
        <w:rPr>
          <w:rFonts w:ascii="Times New Roman" w:hAnsi="Times New Roman" w:cs="Times New Roman"/>
        </w:rPr>
        <w:t>5</w:t>
      </w:r>
      <w:r>
        <w:rPr>
          <w:rFonts w:ascii="Times New Roman" w:hAnsi="Times New Roman" w:cs="Times New Roman"/>
        </w:rPr>
        <w:t xml:space="preserve"> Modulo  </w:t>
      </w:r>
    </w:p>
    <w:p w14:paraId="71A8EA44" w14:textId="77777777" w:rsidR="007A24E8" w:rsidRDefault="007A24E8" w:rsidP="00D64CEC">
      <w:pPr>
        <w:spacing w:after="0"/>
        <w:ind w:left="322" w:right="40"/>
        <w:rPr>
          <w:rFonts w:ascii="Times New Roman" w:hAnsi="Times New Roman" w:cs="Times New Roman"/>
          <w:b/>
          <w:bCs/>
          <w:sz w:val="24"/>
          <w:szCs w:val="24"/>
        </w:rPr>
      </w:pPr>
    </w:p>
    <w:p w14:paraId="783027D0" w14:textId="2A334C52" w:rsidR="007A24E8" w:rsidRDefault="007A24E8" w:rsidP="007A24E8">
      <w:pPr>
        <w:spacing w:after="0"/>
        <w:ind w:left="1031" w:right="40" w:firstLine="387"/>
        <w:rPr>
          <w:rFonts w:ascii="Times New Roman" w:hAnsi="Times New Roman" w:cs="Times New Roman"/>
          <w:b/>
          <w:bCs/>
          <w:sz w:val="24"/>
          <w:szCs w:val="24"/>
        </w:rPr>
      </w:pPr>
      <w:r>
        <w:rPr>
          <w:rFonts w:ascii="Times New Roman" w:hAnsi="Times New Roman" w:cs="Times New Roman"/>
          <w:b/>
          <w:bCs/>
          <w:sz w:val="24"/>
          <w:szCs w:val="24"/>
        </w:rPr>
        <w:t xml:space="preserve">Cuadro </w:t>
      </w:r>
      <w:r>
        <w:rPr>
          <w:rFonts w:ascii="Times New Roman" w:hAnsi="Times New Roman" w:cs="Times New Roman"/>
        </w:rPr>
        <w:t>N°</w:t>
      </w:r>
      <w:r>
        <w:rPr>
          <w:rFonts w:ascii="Times New Roman" w:hAnsi="Times New Roman" w:cs="Times New Roman"/>
        </w:rPr>
        <w:t>6</w:t>
      </w:r>
      <w:bookmarkStart w:id="10" w:name="_GoBack"/>
      <w:bookmarkEnd w:id="10"/>
      <w:r>
        <w:rPr>
          <w:rFonts w:ascii="Times New Roman" w:hAnsi="Times New Roman" w:cs="Times New Roman"/>
        </w:rPr>
        <w:t xml:space="preserve"> Modulo  </w:t>
      </w:r>
    </w:p>
    <w:p w14:paraId="66ADFC6A" w14:textId="44125422" w:rsidR="00D64CEC" w:rsidRPr="00C05AD6" w:rsidRDefault="00D64CEC" w:rsidP="00C05AD6">
      <w:pPr>
        <w:pStyle w:val="TITULO12"/>
        <w:numPr>
          <w:ilvl w:val="2"/>
          <w:numId w:val="6"/>
        </w:numPr>
      </w:pPr>
      <w:r w:rsidRPr="00D64CEC">
        <w:rPr>
          <w:rStyle w:val="Titulo11Car"/>
        </w:rPr>
        <w:t>PRUEBAS DE INTEGRACION</w:t>
      </w:r>
    </w:p>
    <w:p w14:paraId="3BB958D5" w14:textId="77777777" w:rsidR="00D64CEC" w:rsidRDefault="00D64CEC" w:rsidP="00D64CEC">
      <w:pPr>
        <w:pStyle w:val="Cuadros"/>
      </w:pPr>
      <w:r w:rsidRPr="00D64CEC">
        <w:rPr>
          <w:rStyle w:val="CuadrosCar"/>
        </w:rPr>
        <w:t>Cuadro N°1 Modulo Inicio de Sesión, Sub Modulo: Iniciar sesión</w:t>
      </w:r>
      <w:r>
        <w:t>.</w:t>
      </w:r>
    </w:p>
    <w:tbl>
      <w:tblPr>
        <w:tblStyle w:val="Tablaconcuadrcula"/>
        <w:tblW w:w="0" w:type="auto"/>
        <w:tblInd w:w="168" w:type="dxa"/>
        <w:tblLook w:val="04A0" w:firstRow="1" w:lastRow="0" w:firstColumn="1" w:lastColumn="0" w:noHBand="0" w:noVBand="1"/>
      </w:tblPr>
      <w:tblGrid>
        <w:gridCol w:w="5109"/>
        <w:gridCol w:w="5486"/>
      </w:tblGrid>
      <w:tr w:rsidR="00D64CEC" w:rsidRPr="00301F56" w14:paraId="26533E55" w14:textId="77777777" w:rsidTr="005F03C8">
        <w:tc>
          <w:tcPr>
            <w:tcW w:w="5203" w:type="dxa"/>
          </w:tcPr>
          <w:p w14:paraId="2D04A1AB"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25BADF49"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validar los campos de usuario y contraseña evitando el uso de carácter no permitidos por los parámetros del sistema.</w:t>
            </w:r>
          </w:p>
          <w:p w14:paraId="0D14B5E9"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Verificar los permisos de entrada y de inicio de sesión del sistema.</w:t>
            </w:r>
          </w:p>
          <w:p w14:paraId="6E935C92" w14:textId="77777777" w:rsidR="00D64CEC" w:rsidRPr="00301F56"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Verificar si el módulo inicia la sesión y deja entrar al usuario al sistema.</w:t>
            </w:r>
          </w:p>
        </w:tc>
      </w:tr>
      <w:tr w:rsidR="00D64CEC" w14:paraId="2BEDD576" w14:textId="77777777" w:rsidTr="005F03C8">
        <w:tc>
          <w:tcPr>
            <w:tcW w:w="5203" w:type="dxa"/>
          </w:tcPr>
          <w:p w14:paraId="628B0EEE"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571" w:type="dxa"/>
          </w:tcPr>
          <w:p w14:paraId="0BC8A851"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 xml:space="preserve">Se </w:t>
            </w:r>
            <w:proofErr w:type="spellStart"/>
            <w:r>
              <w:rPr>
                <w:rFonts w:ascii="Times New Roman" w:hAnsi="Times New Roman" w:cs="Times New Roman"/>
                <w:sz w:val="24"/>
                <w:szCs w:val="24"/>
              </w:rPr>
              <w:t>intento</w:t>
            </w:r>
            <w:proofErr w:type="spellEnd"/>
            <w:r>
              <w:rPr>
                <w:rFonts w:ascii="Times New Roman" w:hAnsi="Times New Roman" w:cs="Times New Roman"/>
                <w:sz w:val="24"/>
                <w:szCs w:val="24"/>
              </w:rPr>
              <w:t xml:space="preserve"> accedes a través de la URL forzando la entrada al sistema saltando 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tc>
      </w:tr>
      <w:tr w:rsidR="00D64CEC" w14:paraId="74CC948F" w14:textId="77777777" w:rsidTr="005F03C8">
        <w:tc>
          <w:tcPr>
            <w:tcW w:w="5203" w:type="dxa"/>
          </w:tcPr>
          <w:p w14:paraId="5E22E5E2"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7BD9FD05"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proofErr w:type="spellStart"/>
            <w:r w:rsidRPr="00290555">
              <w:rPr>
                <w:rFonts w:ascii="Times New Roman" w:hAnsi="Times New Roman" w:cs="Times New Roman"/>
                <w:sz w:val="24"/>
                <w:szCs w:val="24"/>
              </w:rPr>
              <w:t>login</w:t>
            </w:r>
            <w:proofErr w:type="spellEnd"/>
          </w:p>
        </w:tc>
      </w:tr>
      <w:tr w:rsidR="00D64CEC" w14:paraId="65859CFE" w14:textId="77777777" w:rsidTr="005F03C8">
        <w:tc>
          <w:tcPr>
            <w:tcW w:w="5203" w:type="dxa"/>
          </w:tcPr>
          <w:p w14:paraId="676C39F1"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3DF7C677"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 xml:space="preserve">El sistema no permitió el acceso mediante la URL rebotando el acceso y </w:t>
            </w:r>
            <w:proofErr w:type="spellStart"/>
            <w:r>
              <w:rPr>
                <w:rFonts w:ascii="Times New Roman" w:hAnsi="Times New Roman" w:cs="Times New Roman"/>
                <w:sz w:val="24"/>
                <w:szCs w:val="24"/>
              </w:rPr>
              <w:t>redireccionando</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login</w:t>
            </w:r>
            <w:proofErr w:type="spellEnd"/>
          </w:p>
        </w:tc>
      </w:tr>
    </w:tbl>
    <w:p w14:paraId="205AAE25" w14:textId="77777777" w:rsidR="00D64CEC" w:rsidRPr="00D64CEC" w:rsidRDefault="00D64CEC" w:rsidP="0029413B">
      <w:pPr>
        <w:pStyle w:val="Parrafo"/>
        <w:ind w:firstLine="0"/>
        <w:rPr>
          <w:b/>
          <w:bCs/>
        </w:rPr>
      </w:pPr>
    </w:p>
    <w:p w14:paraId="660E4F9D" w14:textId="77777777" w:rsidR="00D64CEC" w:rsidRDefault="00D64CEC" w:rsidP="00D64CEC">
      <w:pPr>
        <w:pStyle w:val="Cuadros"/>
      </w:pPr>
      <w:r>
        <w:t>Cuadro N°2 Modulo Entrenadores Sub Modulo: Registro y Consulta de Entrenadores</w:t>
      </w:r>
    </w:p>
    <w:tbl>
      <w:tblPr>
        <w:tblStyle w:val="Tablaconcuadrcula"/>
        <w:tblW w:w="0" w:type="auto"/>
        <w:tblInd w:w="168" w:type="dxa"/>
        <w:tblLook w:val="04A0" w:firstRow="1" w:lastRow="0" w:firstColumn="1" w:lastColumn="0" w:noHBand="0" w:noVBand="1"/>
      </w:tblPr>
      <w:tblGrid>
        <w:gridCol w:w="5106"/>
        <w:gridCol w:w="5489"/>
      </w:tblGrid>
      <w:tr w:rsidR="00D64CEC" w14:paraId="2A5D7EAF" w14:textId="77777777" w:rsidTr="00D64CEC">
        <w:tc>
          <w:tcPr>
            <w:tcW w:w="5106" w:type="dxa"/>
          </w:tcPr>
          <w:p w14:paraId="4E11373D"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489" w:type="dxa"/>
          </w:tcPr>
          <w:p w14:paraId="05810D02"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validar los campos solicitados para el registro del entrenador, evaluando las validaciones pertinentes.</w:t>
            </w:r>
          </w:p>
          <w:p w14:paraId="42DCC424"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6D464206" w14:textId="77777777" w:rsidTr="00D64CEC">
        <w:tc>
          <w:tcPr>
            <w:tcW w:w="5106" w:type="dxa"/>
          </w:tcPr>
          <w:p w14:paraId="5FD1BEBD"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489" w:type="dxa"/>
          </w:tcPr>
          <w:p w14:paraId="0C8F3739"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realiza el llenado completo del formulario de registro, evaluando si todos los campos cumplen con las validaciones pertinentes a cada tipo de campo, A su vez se procede a registrar al entrenador, y se procede a visualizar si el entrenador es visible.</w:t>
            </w:r>
          </w:p>
        </w:tc>
      </w:tr>
      <w:tr w:rsidR="00D64CEC" w14:paraId="30230972" w14:textId="77777777" w:rsidTr="00D64CEC">
        <w:tc>
          <w:tcPr>
            <w:tcW w:w="5106" w:type="dxa"/>
          </w:tcPr>
          <w:p w14:paraId="3B5FC27C"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489" w:type="dxa"/>
          </w:tcPr>
          <w:p w14:paraId="63B4F4DF"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r w:rsidRPr="00290555">
              <w:rPr>
                <w:rFonts w:ascii="Times New Roman" w:hAnsi="Times New Roman" w:cs="Times New Roman"/>
                <w:sz w:val="24"/>
                <w:szCs w:val="24"/>
              </w:rPr>
              <w:t>entrenadores</w:t>
            </w:r>
          </w:p>
        </w:tc>
      </w:tr>
    </w:tbl>
    <w:p w14:paraId="0A2F4327" w14:textId="07937E2B" w:rsidR="00D64CEC" w:rsidRDefault="00D64CEC" w:rsidP="0029413B">
      <w:pPr>
        <w:pStyle w:val="Parrafo"/>
        <w:ind w:firstLine="0"/>
      </w:pPr>
    </w:p>
    <w:p w14:paraId="4C528D3F" w14:textId="77777777" w:rsidR="00D64CEC" w:rsidRDefault="00D64CEC" w:rsidP="00D64CEC">
      <w:pPr>
        <w:pStyle w:val="Cuadros"/>
      </w:pPr>
      <w:r>
        <w:t>Cuadro N°3 Modulo Atleta y Entrenadores Sub Modulo: Registro de Atleta y consulta de Entrenador</w:t>
      </w:r>
    </w:p>
    <w:tbl>
      <w:tblPr>
        <w:tblStyle w:val="Tablaconcuadrcula"/>
        <w:tblW w:w="0" w:type="auto"/>
        <w:tblInd w:w="168" w:type="dxa"/>
        <w:tblLook w:val="04A0" w:firstRow="1" w:lastRow="0" w:firstColumn="1" w:lastColumn="0" w:noHBand="0" w:noVBand="1"/>
      </w:tblPr>
      <w:tblGrid>
        <w:gridCol w:w="5107"/>
        <w:gridCol w:w="5488"/>
      </w:tblGrid>
      <w:tr w:rsidR="00D64CEC" w14:paraId="7190E991" w14:textId="77777777" w:rsidTr="005F03C8">
        <w:tc>
          <w:tcPr>
            <w:tcW w:w="5203" w:type="dxa"/>
          </w:tcPr>
          <w:p w14:paraId="16018201"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52E52B37"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 xml:space="preserve">El objetivo de las pruebas es validar los campos solicitados para el registro del atleta y consultar los entrenadores para ser asignado al </w:t>
            </w:r>
            <w:r>
              <w:rPr>
                <w:rFonts w:ascii="Times New Roman" w:hAnsi="Times New Roman" w:cs="Times New Roman"/>
                <w:sz w:val="24"/>
                <w:szCs w:val="24"/>
              </w:rPr>
              <w:lastRenderedPageBreak/>
              <w:t>atleta, a su vez evaluando las validaciones pertinentes.</w:t>
            </w:r>
          </w:p>
          <w:p w14:paraId="3CB7C86E"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25C4C1DC" w14:textId="77777777" w:rsidTr="005F03C8">
        <w:tc>
          <w:tcPr>
            <w:tcW w:w="5203" w:type="dxa"/>
          </w:tcPr>
          <w:p w14:paraId="5F5D5610"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lastRenderedPageBreak/>
              <w:t>Técnica</w:t>
            </w:r>
          </w:p>
        </w:tc>
        <w:tc>
          <w:tcPr>
            <w:tcW w:w="5571" w:type="dxa"/>
          </w:tcPr>
          <w:p w14:paraId="1ABB7D5B"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realiza el llenado de, formulario de atleta y se verifica si la lista desplegable de entrenadores realiza la consulta de los entrenadores registrados, A su vez de registra al atleta y se verifica si fue asignado el atleta con el entrenador.</w:t>
            </w:r>
          </w:p>
        </w:tc>
      </w:tr>
      <w:tr w:rsidR="00D64CEC" w14:paraId="78D0B78F" w14:textId="77777777" w:rsidTr="005F03C8">
        <w:tc>
          <w:tcPr>
            <w:tcW w:w="5203" w:type="dxa"/>
          </w:tcPr>
          <w:p w14:paraId="084DD870"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2D74E70D"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r w:rsidRPr="00290555">
              <w:rPr>
                <w:rFonts w:ascii="Times New Roman" w:hAnsi="Times New Roman" w:cs="Times New Roman"/>
                <w:sz w:val="24"/>
                <w:szCs w:val="24"/>
              </w:rPr>
              <w:t>entrenadores</w:t>
            </w:r>
          </w:p>
        </w:tc>
      </w:tr>
      <w:tr w:rsidR="00D64CEC" w14:paraId="4D5F113A" w14:textId="77777777" w:rsidTr="005F03C8">
        <w:tc>
          <w:tcPr>
            <w:tcW w:w="5203" w:type="dxa"/>
          </w:tcPr>
          <w:p w14:paraId="7A1EE0FB"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0DA9FD17"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La lista desplegable realizo la consulta, sin ningún inconveniente, una vez registrado el atleta, se verifico si se asignó el entrenador previamente registrado y se comprobó que si estaba registrado.</w:t>
            </w:r>
          </w:p>
        </w:tc>
      </w:tr>
    </w:tbl>
    <w:p w14:paraId="3FEE311F" w14:textId="77777777" w:rsidR="00D64CEC" w:rsidRDefault="00D64CEC" w:rsidP="0029413B">
      <w:pPr>
        <w:pStyle w:val="Parrafo"/>
        <w:ind w:firstLine="0"/>
      </w:pPr>
    </w:p>
    <w:p w14:paraId="023F535C" w14:textId="77777777" w:rsidR="00D64CEC" w:rsidRDefault="00D64CEC" w:rsidP="00D64CEC">
      <w:pPr>
        <w:pStyle w:val="Cuadros"/>
      </w:pPr>
      <w:r>
        <w:t>Cuadro N°4 Modulo Asistencia y Atleta Sub Modulo: Registro de Asistencia y consulta de Atleta</w:t>
      </w:r>
    </w:p>
    <w:tbl>
      <w:tblPr>
        <w:tblStyle w:val="Tablaconcuadrcula"/>
        <w:tblW w:w="0" w:type="auto"/>
        <w:tblInd w:w="168" w:type="dxa"/>
        <w:tblLook w:val="04A0" w:firstRow="1" w:lastRow="0" w:firstColumn="1" w:lastColumn="0" w:noHBand="0" w:noVBand="1"/>
      </w:tblPr>
      <w:tblGrid>
        <w:gridCol w:w="5108"/>
        <w:gridCol w:w="5487"/>
      </w:tblGrid>
      <w:tr w:rsidR="00D64CEC" w14:paraId="2A8DFA3B" w14:textId="77777777" w:rsidTr="00D64CEC">
        <w:tc>
          <w:tcPr>
            <w:tcW w:w="5108" w:type="dxa"/>
          </w:tcPr>
          <w:p w14:paraId="526DA4F2"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487" w:type="dxa"/>
          </w:tcPr>
          <w:p w14:paraId="535DBE6B"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comprobar si la conexión de los módulos es veraz, se debe visualizar todos los atletas registrados en el sistema y permitir el registro de la asistencia.</w:t>
            </w:r>
          </w:p>
          <w:p w14:paraId="4E5EEBEE"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6A35B226" w14:textId="77777777" w:rsidTr="00D64CEC">
        <w:tc>
          <w:tcPr>
            <w:tcW w:w="5108" w:type="dxa"/>
          </w:tcPr>
          <w:p w14:paraId="23C56B13"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487" w:type="dxa"/>
          </w:tcPr>
          <w:p w14:paraId="67A96FDF"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 xml:space="preserve">Se procede a ingresar al módulo, y comprobar si los atletas mostrados en pantalla coinciden a una consulta general del </w:t>
            </w:r>
            <w:proofErr w:type="spellStart"/>
            <w:r>
              <w:rPr>
                <w:rFonts w:ascii="Times New Roman" w:hAnsi="Times New Roman" w:cs="Times New Roman"/>
                <w:sz w:val="24"/>
                <w:szCs w:val="24"/>
              </w:rPr>
              <w:t>modulo</w:t>
            </w:r>
            <w:proofErr w:type="spellEnd"/>
            <w:r>
              <w:rPr>
                <w:rFonts w:ascii="Times New Roman" w:hAnsi="Times New Roman" w:cs="Times New Roman"/>
                <w:sz w:val="24"/>
                <w:szCs w:val="24"/>
              </w:rPr>
              <w:t xml:space="preserve"> de atleta, y se procede a validar los campos respectivos</w:t>
            </w:r>
          </w:p>
        </w:tc>
      </w:tr>
      <w:tr w:rsidR="00D64CEC" w14:paraId="2E2B7A08" w14:textId="77777777" w:rsidTr="00D64CEC">
        <w:tc>
          <w:tcPr>
            <w:tcW w:w="5108" w:type="dxa"/>
          </w:tcPr>
          <w:p w14:paraId="29004A7A"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487" w:type="dxa"/>
          </w:tcPr>
          <w:p w14:paraId="0B35E8AA"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asistencias</w:t>
            </w:r>
          </w:p>
        </w:tc>
      </w:tr>
      <w:tr w:rsidR="00D64CEC" w14:paraId="742572BF" w14:textId="77777777" w:rsidTr="00D64CEC">
        <w:tc>
          <w:tcPr>
            <w:tcW w:w="5108" w:type="dxa"/>
          </w:tcPr>
          <w:p w14:paraId="54F54831"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487" w:type="dxa"/>
          </w:tcPr>
          <w:p w14:paraId="60DF5DFC"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 xml:space="preserve">Se procedió a realizar la prueba, y se concluyó que estaba realizando la prueba como es debido, sin ningún inconveniente, al momento del registro, se </w:t>
            </w:r>
            <w:proofErr w:type="spellStart"/>
            <w:r>
              <w:rPr>
                <w:rFonts w:ascii="Times New Roman" w:hAnsi="Times New Roman" w:cs="Times New Roman"/>
                <w:sz w:val="24"/>
                <w:szCs w:val="24"/>
              </w:rPr>
              <w:t>espero</w:t>
            </w:r>
            <w:proofErr w:type="spellEnd"/>
            <w:r>
              <w:rPr>
                <w:rFonts w:ascii="Times New Roman" w:hAnsi="Times New Roman" w:cs="Times New Roman"/>
                <w:sz w:val="24"/>
                <w:szCs w:val="24"/>
              </w:rPr>
              <w:t xml:space="preserve"> el mensaje y se </w:t>
            </w:r>
            <w:proofErr w:type="spellStart"/>
            <w:r>
              <w:rPr>
                <w:rFonts w:ascii="Times New Roman" w:hAnsi="Times New Roman" w:cs="Times New Roman"/>
                <w:sz w:val="24"/>
                <w:szCs w:val="24"/>
              </w:rPr>
              <w:t>logro</w:t>
            </w:r>
            <w:proofErr w:type="spellEnd"/>
            <w:r>
              <w:rPr>
                <w:rFonts w:ascii="Times New Roman" w:hAnsi="Times New Roman" w:cs="Times New Roman"/>
                <w:sz w:val="24"/>
                <w:szCs w:val="24"/>
              </w:rPr>
              <w:t xml:space="preserve"> comprobar que el módulo realiza las operaciones de manera exitosa.</w:t>
            </w:r>
          </w:p>
        </w:tc>
      </w:tr>
    </w:tbl>
    <w:p w14:paraId="76A2CC2E" w14:textId="405BDB5D" w:rsidR="00D64CEC" w:rsidRDefault="00D64CEC" w:rsidP="0029413B">
      <w:pPr>
        <w:pStyle w:val="Parrafo"/>
        <w:ind w:firstLine="0"/>
      </w:pPr>
    </w:p>
    <w:p w14:paraId="1F5ADE52" w14:textId="77777777" w:rsidR="00D64CEC" w:rsidRDefault="00D64CEC" w:rsidP="00D64CEC">
      <w:pPr>
        <w:pStyle w:val="Cuadros"/>
      </w:pPr>
      <w:r>
        <w:t>Cuadro N°5 Modulo Mensualidad y Atleta Sub Modulo: Registro de Mensualidad y consulta de Atleta</w:t>
      </w:r>
    </w:p>
    <w:tbl>
      <w:tblPr>
        <w:tblStyle w:val="Tablaconcuadrcula"/>
        <w:tblW w:w="0" w:type="auto"/>
        <w:tblInd w:w="168" w:type="dxa"/>
        <w:tblLook w:val="04A0" w:firstRow="1" w:lastRow="0" w:firstColumn="1" w:lastColumn="0" w:noHBand="0" w:noVBand="1"/>
      </w:tblPr>
      <w:tblGrid>
        <w:gridCol w:w="5106"/>
        <w:gridCol w:w="5489"/>
      </w:tblGrid>
      <w:tr w:rsidR="00D64CEC" w14:paraId="2D1ABA6B" w14:textId="77777777" w:rsidTr="005F03C8">
        <w:tc>
          <w:tcPr>
            <w:tcW w:w="5203" w:type="dxa"/>
          </w:tcPr>
          <w:p w14:paraId="7C0FAE93"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00A945DA"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 xml:space="preserve">El objetivo de las pruebas es comprobar si la conexión de los módulos es veraz, se debe </w:t>
            </w:r>
            <w:r>
              <w:rPr>
                <w:rFonts w:ascii="Times New Roman" w:hAnsi="Times New Roman" w:cs="Times New Roman"/>
                <w:sz w:val="24"/>
                <w:szCs w:val="24"/>
              </w:rPr>
              <w:lastRenderedPageBreak/>
              <w:t>visualizar todos los atletas registrados en el sistema y permitir el registro del pago de mensualidad.</w:t>
            </w:r>
          </w:p>
          <w:p w14:paraId="78E966D4"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768F1BBD" w14:textId="77777777" w:rsidTr="005F03C8">
        <w:tc>
          <w:tcPr>
            <w:tcW w:w="5203" w:type="dxa"/>
          </w:tcPr>
          <w:p w14:paraId="756E735C"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lastRenderedPageBreak/>
              <w:t>Técnica</w:t>
            </w:r>
          </w:p>
        </w:tc>
        <w:tc>
          <w:tcPr>
            <w:tcW w:w="5571" w:type="dxa"/>
          </w:tcPr>
          <w:p w14:paraId="294C7E1E"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procede a ingresar al módulo, y comprobar si los atletas mostrados en pantalla coinciden a una consulta general del módulo de atleta, y se procede a validar los campos respectivos</w:t>
            </w:r>
          </w:p>
        </w:tc>
      </w:tr>
      <w:tr w:rsidR="00D64CEC" w14:paraId="24DCB500" w14:textId="77777777" w:rsidTr="005F03C8">
        <w:tc>
          <w:tcPr>
            <w:tcW w:w="5203" w:type="dxa"/>
          </w:tcPr>
          <w:p w14:paraId="6B280F81"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7AE7ACCA"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mensualidades</w:t>
            </w:r>
          </w:p>
        </w:tc>
      </w:tr>
      <w:tr w:rsidR="00D64CEC" w14:paraId="608DFB5B" w14:textId="77777777" w:rsidTr="005F03C8">
        <w:tc>
          <w:tcPr>
            <w:tcW w:w="5203" w:type="dxa"/>
          </w:tcPr>
          <w:p w14:paraId="42187EF7"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40CBABE3"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procedió a realizar la prueba, y se concluyó que estaba realizando la prueba como es debido, sin ningún inconveniente, al momento del registro, se esperó el mensaje de éxito y se logró comprobar que el módulo realiza las operaciones de manera exitosa.</w:t>
            </w:r>
          </w:p>
        </w:tc>
      </w:tr>
    </w:tbl>
    <w:p w14:paraId="1A847E38" w14:textId="77777777" w:rsidR="00D64CEC" w:rsidRDefault="00D64CEC" w:rsidP="0029413B">
      <w:pPr>
        <w:pStyle w:val="Parrafo"/>
        <w:ind w:firstLine="0"/>
      </w:pPr>
    </w:p>
    <w:p w14:paraId="2E1F5EA7" w14:textId="77777777" w:rsidR="00D64CEC" w:rsidRDefault="00D64CEC" w:rsidP="00D64CEC">
      <w:pPr>
        <w:pStyle w:val="Cuadros"/>
      </w:pPr>
      <w:r>
        <w:t xml:space="preserve">Cuadro N°6 Modulo WADA y Atleta Sub Modulo: Registro de </w:t>
      </w:r>
      <w:proofErr w:type="spellStart"/>
      <w:r>
        <w:t>wada</w:t>
      </w:r>
      <w:proofErr w:type="spellEnd"/>
      <w:r>
        <w:t xml:space="preserve"> y consulta de Atleta</w:t>
      </w:r>
    </w:p>
    <w:tbl>
      <w:tblPr>
        <w:tblStyle w:val="Tablaconcuadrcula"/>
        <w:tblW w:w="0" w:type="auto"/>
        <w:tblInd w:w="168" w:type="dxa"/>
        <w:tblLook w:val="04A0" w:firstRow="1" w:lastRow="0" w:firstColumn="1" w:lastColumn="0" w:noHBand="0" w:noVBand="1"/>
      </w:tblPr>
      <w:tblGrid>
        <w:gridCol w:w="5108"/>
        <w:gridCol w:w="5487"/>
      </w:tblGrid>
      <w:tr w:rsidR="00D64CEC" w14:paraId="239BE4D3" w14:textId="77777777" w:rsidTr="005F03C8">
        <w:tc>
          <w:tcPr>
            <w:tcW w:w="5203" w:type="dxa"/>
          </w:tcPr>
          <w:p w14:paraId="047EFDE5"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16DEE9C6"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comprobar si la conexión de los módulos es veraz, se debe visualizar en el formulario todos los atletas registrados en el sistema y permitir el registro de la asistencia.</w:t>
            </w:r>
          </w:p>
          <w:p w14:paraId="00BB1186"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02753555" w14:textId="77777777" w:rsidTr="005F03C8">
        <w:tc>
          <w:tcPr>
            <w:tcW w:w="5203" w:type="dxa"/>
          </w:tcPr>
          <w:p w14:paraId="2EA62D66"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571" w:type="dxa"/>
          </w:tcPr>
          <w:p w14:paraId="3828709E"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procede a ingresar al módulo, y comprobar si los atletas mostrados en pantalla coincide a una consulta general del módulo de atleta, y se procede a validar los campos respectivos</w:t>
            </w:r>
          </w:p>
        </w:tc>
      </w:tr>
      <w:tr w:rsidR="00D64CEC" w14:paraId="0DA8DCAF" w14:textId="77777777" w:rsidTr="005F03C8">
        <w:tc>
          <w:tcPr>
            <w:tcW w:w="5203" w:type="dxa"/>
          </w:tcPr>
          <w:p w14:paraId="658BA417"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3922F8A0" w14:textId="77777777"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proofErr w:type="spellStart"/>
            <w:r>
              <w:t>wada</w:t>
            </w:r>
            <w:proofErr w:type="spellEnd"/>
          </w:p>
        </w:tc>
      </w:tr>
      <w:tr w:rsidR="00D64CEC" w14:paraId="0297E610" w14:textId="77777777" w:rsidTr="005F03C8">
        <w:tc>
          <w:tcPr>
            <w:tcW w:w="5203" w:type="dxa"/>
          </w:tcPr>
          <w:p w14:paraId="2226CEC9"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45D7CB1D"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procedió a realizar la prueba, y se concluyó que se realizando la prueba como es debido, sin ningún inconveniente, al momento del registro, se esperó el mensaje de éxito y se logró comprobar que el módulo realiza las operaciones de manera exitosa.</w:t>
            </w:r>
          </w:p>
        </w:tc>
      </w:tr>
    </w:tbl>
    <w:p w14:paraId="3865DFED" w14:textId="77777777" w:rsidR="00D64CEC" w:rsidRDefault="00D64CEC" w:rsidP="0029413B">
      <w:pPr>
        <w:pStyle w:val="Parrafo"/>
        <w:ind w:firstLine="0"/>
      </w:pPr>
    </w:p>
    <w:p w14:paraId="560CEB63" w14:textId="5782247F" w:rsidR="00D64CEC" w:rsidRDefault="00D64CEC" w:rsidP="00D64CEC">
      <w:pPr>
        <w:pStyle w:val="Cuadros"/>
      </w:pPr>
      <w:r>
        <w:lastRenderedPageBreak/>
        <w:t xml:space="preserve">Cuadro N°7 Modulo </w:t>
      </w:r>
      <w:r w:rsidR="000950A7">
        <w:t>Evento</w:t>
      </w:r>
      <w:r>
        <w:t xml:space="preserve"> y Atleta Sub Modulo: Registro de </w:t>
      </w:r>
      <w:r w:rsidR="000950A7">
        <w:t>un Evento</w:t>
      </w:r>
      <w:r>
        <w:t xml:space="preserve"> </w:t>
      </w:r>
      <w:proofErr w:type="spellStart"/>
      <w:proofErr w:type="gramStart"/>
      <w:r>
        <w:t>y</w:t>
      </w:r>
      <w:proofErr w:type="spellEnd"/>
      <w:proofErr w:type="gramEnd"/>
      <w:r>
        <w:t xml:space="preserve"> </w:t>
      </w:r>
      <w:r w:rsidR="000950A7">
        <w:t>inscripción</w:t>
      </w:r>
      <w:r>
        <w:t xml:space="preserve"> de Atleta</w:t>
      </w:r>
    </w:p>
    <w:tbl>
      <w:tblPr>
        <w:tblStyle w:val="Tablaconcuadrcula"/>
        <w:tblW w:w="0" w:type="auto"/>
        <w:tblInd w:w="168" w:type="dxa"/>
        <w:tblLook w:val="04A0" w:firstRow="1" w:lastRow="0" w:firstColumn="1" w:lastColumn="0" w:noHBand="0" w:noVBand="1"/>
      </w:tblPr>
      <w:tblGrid>
        <w:gridCol w:w="5108"/>
        <w:gridCol w:w="5487"/>
      </w:tblGrid>
      <w:tr w:rsidR="00D64CEC" w14:paraId="329BDA20" w14:textId="77777777" w:rsidTr="005F03C8">
        <w:tc>
          <w:tcPr>
            <w:tcW w:w="5203" w:type="dxa"/>
          </w:tcPr>
          <w:p w14:paraId="48AF1C4A" w14:textId="77777777" w:rsidR="00D64CEC" w:rsidRPr="00301F56"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00DD2F3C" w14:textId="77777777" w:rsidR="00D64CEC"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comprobar si la conexión de los módulos es veraz, se debe visualizar todos atletas registrados en el sistema y permitir el registro de la asistencia.</w:t>
            </w:r>
          </w:p>
          <w:p w14:paraId="4069B6F0" w14:textId="77777777" w:rsidR="00D64CEC" w:rsidRPr="00290555" w:rsidRDefault="00D64CEC" w:rsidP="00D64CEC">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al completar un registro muestra el mensaje de éxito y comprobará si el registro anterior aparece dentro de la consulta</w:t>
            </w:r>
          </w:p>
        </w:tc>
      </w:tr>
      <w:tr w:rsidR="00D64CEC" w14:paraId="4CA53F70" w14:textId="77777777" w:rsidTr="005F03C8">
        <w:tc>
          <w:tcPr>
            <w:tcW w:w="5203" w:type="dxa"/>
          </w:tcPr>
          <w:p w14:paraId="200BC0C3"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571" w:type="dxa"/>
          </w:tcPr>
          <w:p w14:paraId="7DEEC916"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procede a ingresar al módulo, y comprobar si los atletas mostrados en pantalla coinciden a una consulta general del módulo de atleta, y se procede a validar los campos respectivos</w:t>
            </w:r>
          </w:p>
        </w:tc>
      </w:tr>
      <w:tr w:rsidR="00D64CEC" w14:paraId="0FF37575" w14:textId="77777777" w:rsidTr="005F03C8">
        <w:tc>
          <w:tcPr>
            <w:tcW w:w="5203" w:type="dxa"/>
          </w:tcPr>
          <w:p w14:paraId="7A7F7BA2"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07B6EECA" w14:textId="75C6B054" w:rsidR="00D64CEC" w:rsidRDefault="00D64CEC" w:rsidP="005F03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r w:rsidR="00AB40F5">
              <w:t>eventos</w:t>
            </w:r>
          </w:p>
        </w:tc>
      </w:tr>
      <w:tr w:rsidR="00D64CEC" w14:paraId="2619D7BE" w14:textId="77777777" w:rsidTr="005F03C8">
        <w:tc>
          <w:tcPr>
            <w:tcW w:w="5203" w:type="dxa"/>
          </w:tcPr>
          <w:p w14:paraId="09EDB437" w14:textId="77777777" w:rsidR="00D64CEC" w:rsidRPr="00290555" w:rsidRDefault="00D64CEC" w:rsidP="005F03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7F2769FC" w14:textId="77777777" w:rsidR="00D64CEC" w:rsidRDefault="00D64CEC" w:rsidP="005F03C8">
            <w:pPr>
              <w:ind w:right="40"/>
              <w:rPr>
                <w:rFonts w:ascii="Times New Roman" w:hAnsi="Times New Roman" w:cs="Times New Roman"/>
                <w:sz w:val="24"/>
                <w:szCs w:val="24"/>
              </w:rPr>
            </w:pPr>
            <w:r>
              <w:rPr>
                <w:rFonts w:ascii="Times New Roman" w:hAnsi="Times New Roman" w:cs="Times New Roman"/>
                <w:sz w:val="24"/>
                <w:szCs w:val="24"/>
              </w:rPr>
              <w:t>Se procedió a realizar la prueba, y se concluyó que estaba realizando la prueba como es debido, sin ningún inconveniente, al momento del registro, se esperó el mensaje y se logró comprobar que el módulo realiza las operaciones de manera exitosa.</w:t>
            </w:r>
          </w:p>
        </w:tc>
      </w:tr>
    </w:tbl>
    <w:p w14:paraId="5E845BFA" w14:textId="77777777" w:rsidR="00D64CEC" w:rsidRDefault="00D64CEC" w:rsidP="0029413B">
      <w:pPr>
        <w:pStyle w:val="Parrafo"/>
        <w:ind w:firstLine="0"/>
      </w:pPr>
    </w:p>
    <w:p w14:paraId="50A3F482" w14:textId="2CDD987C" w:rsidR="000950A7" w:rsidRDefault="000950A7" w:rsidP="000950A7">
      <w:pPr>
        <w:pStyle w:val="Cuadros"/>
      </w:pPr>
      <w:r>
        <w:t xml:space="preserve">Cuadro N°8 Modulo de </w:t>
      </w:r>
      <w:proofErr w:type="gramStart"/>
      <w:r>
        <w:t>Reporte :</w:t>
      </w:r>
      <w:proofErr w:type="gramEnd"/>
      <w:r>
        <w:t xml:space="preserve"> Sub Modulo: Creación de un reporte</w:t>
      </w:r>
    </w:p>
    <w:tbl>
      <w:tblPr>
        <w:tblStyle w:val="Tablaconcuadrcula"/>
        <w:tblW w:w="0" w:type="auto"/>
        <w:tblInd w:w="168" w:type="dxa"/>
        <w:tblLook w:val="04A0" w:firstRow="1" w:lastRow="0" w:firstColumn="1" w:lastColumn="0" w:noHBand="0" w:noVBand="1"/>
      </w:tblPr>
      <w:tblGrid>
        <w:gridCol w:w="5107"/>
        <w:gridCol w:w="5488"/>
      </w:tblGrid>
      <w:tr w:rsidR="000950A7" w14:paraId="3E6BBEF1" w14:textId="77777777" w:rsidTr="008C36C8">
        <w:tc>
          <w:tcPr>
            <w:tcW w:w="5203" w:type="dxa"/>
          </w:tcPr>
          <w:p w14:paraId="3CE80428" w14:textId="77777777" w:rsidR="000950A7" w:rsidRPr="00301F56" w:rsidRDefault="000950A7" w:rsidP="008C36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2BF43FB5" w14:textId="77777777" w:rsidR="000950A7" w:rsidRDefault="000950A7" w:rsidP="008C36C8">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comprobar si la conexión de los módulos es veraz, se debe visualizar todos atletas registrados en el sistema y permitir el registro de la asistencia.</w:t>
            </w:r>
          </w:p>
          <w:p w14:paraId="543CE00A" w14:textId="43A1B305" w:rsidR="000950A7" w:rsidRPr="00290555" w:rsidRDefault="000950A7" w:rsidP="008C36C8">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 xml:space="preserve">Se evaluará si el sistema al completar </w:t>
            </w:r>
            <w:r w:rsidR="00AB40F5">
              <w:rPr>
                <w:rFonts w:ascii="Times New Roman" w:hAnsi="Times New Roman" w:cs="Times New Roman"/>
                <w:sz w:val="24"/>
                <w:szCs w:val="24"/>
              </w:rPr>
              <w:t>el reporte, se espera que el sistema exporte el archivo PDF para su verificación de información.</w:t>
            </w:r>
          </w:p>
        </w:tc>
      </w:tr>
      <w:tr w:rsidR="000950A7" w14:paraId="32AC41C4" w14:textId="77777777" w:rsidTr="008C36C8">
        <w:tc>
          <w:tcPr>
            <w:tcW w:w="5203" w:type="dxa"/>
          </w:tcPr>
          <w:p w14:paraId="4688FF30" w14:textId="77777777" w:rsidR="000950A7" w:rsidRPr="00290555" w:rsidRDefault="000950A7" w:rsidP="008C36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571" w:type="dxa"/>
          </w:tcPr>
          <w:p w14:paraId="10B2B3E6" w14:textId="131AA626" w:rsidR="000950A7" w:rsidRDefault="000950A7" w:rsidP="008C36C8">
            <w:pPr>
              <w:ind w:right="40"/>
              <w:rPr>
                <w:rFonts w:ascii="Times New Roman" w:hAnsi="Times New Roman" w:cs="Times New Roman"/>
                <w:sz w:val="24"/>
                <w:szCs w:val="24"/>
              </w:rPr>
            </w:pPr>
            <w:r>
              <w:rPr>
                <w:rFonts w:ascii="Times New Roman" w:hAnsi="Times New Roman" w:cs="Times New Roman"/>
                <w:sz w:val="24"/>
                <w:szCs w:val="24"/>
              </w:rPr>
              <w:t>Se procede a ingresar al módulo, y comprobar las opciones disponibles para realizar los reportes, Se deberá realizar todas las opciones y verificar la salida del archivo(PDF)</w:t>
            </w:r>
          </w:p>
        </w:tc>
      </w:tr>
      <w:tr w:rsidR="000950A7" w14:paraId="2BD24057" w14:textId="77777777" w:rsidTr="008C36C8">
        <w:tc>
          <w:tcPr>
            <w:tcW w:w="5203" w:type="dxa"/>
          </w:tcPr>
          <w:p w14:paraId="1563D36C" w14:textId="77777777" w:rsidR="000950A7" w:rsidRPr="00290555" w:rsidRDefault="000950A7" w:rsidP="008C36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31B29A32" w14:textId="6453C35D" w:rsidR="000950A7" w:rsidRDefault="000950A7" w:rsidP="008C36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r w:rsidR="00AB40F5">
              <w:t>reporte</w:t>
            </w:r>
          </w:p>
        </w:tc>
      </w:tr>
      <w:tr w:rsidR="000950A7" w14:paraId="5C780B76" w14:textId="77777777" w:rsidTr="008C36C8">
        <w:tc>
          <w:tcPr>
            <w:tcW w:w="5203" w:type="dxa"/>
          </w:tcPr>
          <w:p w14:paraId="3BFB0AB8" w14:textId="77777777" w:rsidR="000950A7" w:rsidRPr="00290555" w:rsidRDefault="000950A7" w:rsidP="008C36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28D708C4" w14:textId="2DE91479" w:rsidR="000950A7" w:rsidRDefault="000950A7" w:rsidP="008C36C8">
            <w:pPr>
              <w:ind w:right="40"/>
              <w:rPr>
                <w:rFonts w:ascii="Times New Roman" w:hAnsi="Times New Roman" w:cs="Times New Roman"/>
                <w:sz w:val="24"/>
                <w:szCs w:val="24"/>
              </w:rPr>
            </w:pPr>
            <w:r>
              <w:rPr>
                <w:rFonts w:ascii="Times New Roman" w:hAnsi="Times New Roman" w:cs="Times New Roman"/>
                <w:sz w:val="24"/>
                <w:szCs w:val="24"/>
              </w:rPr>
              <w:t xml:space="preserve">Se procedió a realizar la prueba, y se concluyó que estaba realizando la prueba como es debido, sin ningún inconveniente, al momento </w:t>
            </w:r>
            <w:r w:rsidR="00AB40F5">
              <w:rPr>
                <w:rFonts w:ascii="Times New Roman" w:hAnsi="Times New Roman" w:cs="Times New Roman"/>
                <w:sz w:val="24"/>
                <w:szCs w:val="24"/>
              </w:rPr>
              <w:t>de la realizar la creación del reporte, se esperó a que el mismo exporte el archivo PDF y visualizar si se encontraba la información esperada en la cual se</w:t>
            </w:r>
            <w:r>
              <w:rPr>
                <w:rFonts w:ascii="Times New Roman" w:hAnsi="Times New Roman" w:cs="Times New Roman"/>
                <w:sz w:val="24"/>
                <w:szCs w:val="24"/>
              </w:rPr>
              <w:t xml:space="preserve"> logró comprobar </w:t>
            </w:r>
            <w:r>
              <w:rPr>
                <w:rFonts w:ascii="Times New Roman" w:hAnsi="Times New Roman" w:cs="Times New Roman"/>
                <w:sz w:val="24"/>
                <w:szCs w:val="24"/>
              </w:rPr>
              <w:lastRenderedPageBreak/>
              <w:t>que el módulo realiza las operaciones de manera exitosa.</w:t>
            </w:r>
          </w:p>
        </w:tc>
      </w:tr>
    </w:tbl>
    <w:p w14:paraId="6EECE9FF" w14:textId="77777777" w:rsidR="000950A7" w:rsidRDefault="000950A7" w:rsidP="0029413B">
      <w:pPr>
        <w:pStyle w:val="Parrafo"/>
        <w:ind w:firstLine="0"/>
      </w:pPr>
    </w:p>
    <w:p w14:paraId="1C4A410F" w14:textId="41805DE5" w:rsidR="00AB40F5" w:rsidRDefault="00AB40F5" w:rsidP="00AB40F5">
      <w:pPr>
        <w:pStyle w:val="Cuadros"/>
      </w:pPr>
      <w:r>
        <w:t xml:space="preserve">Cuadro N°8 Modulo de </w:t>
      </w:r>
      <w:proofErr w:type="gramStart"/>
      <w:r>
        <w:t>Bitácora :</w:t>
      </w:r>
      <w:proofErr w:type="gramEnd"/>
      <w:r>
        <w:t xml:space="preserve"> Sub Modulo: Visualización de transacciones</w:t>
      </w:r>
    </w:p>
    <w:tbl>
      <w:tblPr>
        <w:tblStyle w:val="Tablaconcuadrcula"/>
        <w:tblW w:w="0" w:type="auto"/>
        <w:tblInd w:w="168" w:type="dxa"/>
        <w:tblLook w:val="04A0" w:firstRow="1" w:lastRow="0" w:firstColumn="1" w:lastColumn="0" w:noHBand="0" w:noVBand="1"/>
      </w:tblPr>
      <w:tblGrid>
        <w:gridCol w:w="5106"/>
        <w:gridCol w:w="5489"/>
      </w:tblGrid>
      <w:tr w:rsidR="00AB40F5" w14:paraId="77C75215" w14:textId="77777777" w:rsidTr="008C36C8">
        <w:tc>
          <w:tcPr>
            <w:tcW w:w="5203" w:type="dxa"/>
          </w:tcPr>
          <w:p w14:paraId="67AEA727" w14:textId="77777777" w:rsidR="00AB40F5" w:rsidRPr="00301F56" w:rsidRDefault="00AB40F5" w:rsidP="008C36C8">
            <w:pPr>
              <w:ind w:right="40"/>
              <w:rPr>
                <w:rFonts w:ascii="Times New Roman" w:hAnsi="Times New Roman" w:cs="Times New Roman"/>
                <w:b/>
                <w:bCs/>
                <w:sz w:val="24"/>
                <w:szCs w:val="24"/>
              </w:rPr>
            </w:pPr>
            <w:r>
              <w:rPr>
                <w:rFonts w:ascii="Times New Roman" w:hAnsi="Times New Roman" w:cs="Times New Roman"/>
                <w:b/>
                <w:bCs/>
                <w:sz w:val="24"/>
                <w:szCs w:val="24"/>
              </w:rPr>
              <w:t>Objetivo de prueba</w:t>
            </w:r>
          </w:p>
        </w:tc>
        <w:tc>
          <w:tcPr>
            <w:tcW w:w="5571" w:type="dxa"/>
          </w:tcPr>
          <w:p w14:paraId="324F60AE" w14:textId="77777777" w:rsidR="00AB40F5" w:rsidRDefault="00AB40F5" w:rsidP="008C36C8">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El objetivo de las pruebas es comprobar si la conexión de los módulos es veraz, se debe visualizar todos atletas registrados en el sistema y permitir el registro de la asistencia.</w:t>
            </w:r>
          </w:p>
          <w:p w14:paraId="2A3CC110" w14:textId="58EDD184" w:rsidR="00AB40F5" w:rsidRPr="00290555" w:rsidRDefault="00AB40F5" w:rsidP="008C36C8">
            <w:pPr>
              <w:pStyle w:val="Prrafodelista"/>
              <w:numPr>
                <w:ilvl w:val="0"/>
                <w:numId w:val="17"/>
              </w:numPr>
              <w:ind w:right="40"/>
              <w:rPr>
                <w:rFonts w:ascii="Times New Roman" w:hAnsi="Times New Roman" w:cs="Times New Roman"/>
                <w:sz w:val="24"/>
                <w:szCs w:val="24"/>
              </w:rPr>
            </w:pPr>
            <w:r>
              <w:rPr>
                <w:rFonts w:ascii="Times New Roman" w:hAnsi="Times New Roman" w:cs="Times New Roman"/>
                <w:sz w:val="24"/>
                <w:szCs w:val="24"/>
              </w:rPr>
              <w:t>Se evaluará si el sistema realiza la verificación de las transacciones anteriores.</w:t>
            </w:r>
          </w:p>
        </w:tc>
      </w:tr>
      <w:tr w:rsidR="00AB40F5" w14:paraId="4E143624" w14:textId="77777777" w:rsidTr="008C36C8">
        <w:tc>
          <w:tcPr>
            <w:tcW w:w="5203" w:type="dxa"/>
          </w:tcPr>
          <w:p w14:paraId="34A4F693" w14:textId="77777777" w:rsidR="00AB40F5" w:rsidRPr="00290555" w:rsidRDefault="00AB40F5" w:rsidP="008C36C8">
            <w:pPr>
              <w:ind w:right="40"/>
              <w:rPr>
                <w:rFonts w:ascii="Times New Roman" w:hAnsi="Times New Roman" w:cs="Times New Roman"/>
                <w:b/>
                <w:bCs/>
                <w:sz w:val="24"/>
                <w:szCs w:val="24"/>
              </w:rPr>
            </w:pPr>
            <w:r>
              <w:rPr>
                <w:rFonts w:ascii="Times New Roman" w:hAnsi="Times New Roman" w:cs="Times New Roman"/>
                <w:b/>
                <w:bCs/>
                <w:sz w:val="24"/>
                <w:szCs w:val="24"/>
              </w:rPr>
              <w:t>Técnica</w:t>
            </w:r>
          </w:p>
        </w:tc>
        <w:tc>
          <w:tcPr>
            <w:tcW w:w="5571" w:type="dxa"/>
          </w:tcPr>
          <w:p w14:paraId="3794447D" w14:textId="2617F69B" w:rsidR="00AB40F5" w:rsidRDefault="00AB40F5" w:rsidP="008C36C8">
            <w:pPr>
              <w:ind w:right="40"/>
              <w:rPr>
                <w:rFonts w:ascii="Times New Roman" w:hAnsi="Times New Roman" w:cs="Times New Roman"/>
                <w:sz w:val="24"/>
                <w:szCs w:val="24"/>
              </w:rPr>
            </w:pPr>
            <w:r>
              <w:rPr>
                <w:rFonts w:ascii="Times New Roman" w:hAnsi="Times New Roman" w:cs="Times New Roman"/>
                <w:sz w:val="24"/>
                <w:szCs w:val="24"/>
              </w:rPr>
              <w:t>Se procede a ingresar al módulo, y comprobar si existen las transacciones anteriores para verificar su funcionalidad</w:t>
            </w:r>
          </w:p>
        </w:tc>
      </w:tr>
      <w:tr w:rsidR="00AB40F5" w14:paraId="4C88C64B" w14:textId="77777777" w:rsidTr="008C36C8">
        <w:tc>
          <w:tcPr>
            <w:tcW w:w="5203" w:type="dxa"/>
          </w:tcPr>
          <w:p w14:paraId="786DEEE6" w14:textId="77777777" w:rsidR="00AB40F5" w:rsidRPr="00290555" w:rsidRDefault="00AB40F5" w:rsidP="008C36C8">
            <w:pPr>
              <w:ind w:right="40"/>
              <w:rPr>
                <w:rFonts w:ascii="Times New Roman" w:hAnsi="Times New Roman" w:cs="Times New Roman"/>
                <w:b/>
                <w:bCs/>
                <w:sz w:val="24"/>
                <w:szCs w:val="24"/>
              </w:rPr>
            </w:pPr>
            <w:r>
              <w:rPr>
                <w:rFonts w:ascii="Times New Roman" w:hAnsi="Times New Roman" w:cs="Times New Roman"/>
                <w:b/>
                <w:bCs/>
                <w:sz w:val="24"/>
                <w:szCs w:val="24"/>
              </w:rPr>
              <w:t>Interfaz Asociada</w:t>
            </w:r>
          </w:p>
        </w:tc>
        <w:tc>
          <w:tcPr>
            <w:tcW w:w="5571" w:type="dxa"/>
          </w:tcPr>
          <w:p w14:paraId="2C72D602" w14:textId="3BC20477" w:rsidR="00AB40F5" w:rsidRDefault="00AB40F5" w:rsidP="008C36C8">
            <w:pPr>
              <w:ind w:right="40"/>
              <w:rPr>
                <w:rFonts w:ascii="Times New Roman" w:hAnsi="Times New Roman" w:cs="Times New Roman"/>
                <w:sz w:val="24"/>
                <w:szCs w:val="24"/>
              </w:rPr>
            </w:pPr>
            <w:r w:rsidRPr="00290555">
              <w:rPr>
                <w:rFonts w:ascii="Times New Roman" w:hAnsi="Times New Roman" w:cs="Times New Roman"/>
                <w:sz w:val="24"/>
                <w:szCs w:val="24"/>
              </w:rPr>
              <w:t>?p=</w:t>
            </w:r>
            <w:r>
              <w:t xml:space="preserve"> </w:t>
            </w:r>
            <w:proofErr w:type="spellStart"/>
            <w:r>
              <w:t>bitacora</w:t>
            </w:r>
            <w:proofErr w:type="spellEnd"/>
          </w:p>
        </w:tc>
      </w:tr>
      <w:tr w:rsidR="00AB40F5" w14:paraId="427F6884" w14:textId="77777777" w:rsidTr="008C36C8">
        <w:tc>
          <w:tcPr>
            <w:tcW w:w="5203" w:type="dxa"/>
          </w:tcPr>
          <w:p w14:paraId="362C1499" w14:textId="77777777" w:rsidR="00AB40F5" w:rsidRPr="00290555" w:rsidRDefault="00AB40F5" w:rsidP="008C36C8">
            <w:pPr>
              <w:ind w:right="40"/>
              <w:rPr>
                <w:rFonts w:ascii="Times New Roman" w:hAnsi="Times New Roman" w:cs="Times New Roman"/>
                <w:b/>
                <w:bCs/>
                <w:sz w:val="24"/>
                <w:szCs w:val="24"/>
              </w:rPr>
            </w:pPr>
            <w:r>
              <w:rPr>
                <w:rFonts w:ascii="Times New Roman" w:hAnsi="Times New Roman" w:cs="Times New Roman"/>
                <w:b/>
                <w:bCs/>
                <w:sz w:val="24"/>
                <w:szCs w:val="24"/>
              </w:rPr>
              <w:t>Resultado</w:t>
            </w:r>
          </w:p>
        </w:tc>
        <w:tc>
          <w:tcPr>
            <w:tcW w:w="5571" w:type="dxa"/>
          </w:tcPr>
          <w:p w14:paraId="541EF3E5" w14:textId="77777777" w:rsidR="00AB40F5" w:rsidRDefault="00AB40F5" w:rsidP="008C36C8">
            <w:pPr>
              <w:ind w:right="40"/>
              <w:rPr>
                <w:rFonts w:ascii="Times New Roman" w:hAnsi="Times New Roman" w:cs="Times New Roman"/>
                <w:sz w:val="24"/>
                <w:szCs w:val="24"/>
              </w:rPr>
            </w:pPr>
            <w:r>
              <w:rPr>
                <w:rFonts w:ascii="Times New Roman" w:hAnsi="Times New Roman" w:cs="Times New Roman"/>
                <w:sz w:val="24"/>
                <w:szCs w:val="24"/>
              </w:rPr>
              <w:t>Se procedió a realizar la prueba, y se concluyó que estaba realizando la prueba como es debido, sin ningún inconveniente, al momento del registro, se esperó el mensaje y se logró comprobar que el módulo realiza las operaciones de manera exitosa.</w:t>
            </w:r>
          </w:p>
        </w:tc>
      </w:tr>
    </w:tbl>
    <w:p w14:paraId="4BDA99C7" w14:textId="77777777" w:rsidR="00AB40F5" w:rsidRDefault="00AB40F5" w:rsidP="0029413B">
      <w:pPr>
        <w:pStyle w:val="Parrafo"/>
        <w:ind w:firstLine="0"/>
      </w:pPr>
    </w:p>
    <w:p w14:paraId="6A080490" w14:textId="77777777" w:rsidR="000950A7" w:rsidRDefault="000950A7" w:rsidP="0029413B">
      <w:pPr>
        <w:pStyle w:val="Parrafo"/>
        <w:ind w:firstLine="0"/>
      </w:pPr>
    </w:p>
    <w:p w14:paraId="5471563C" w14:textId="77777777" w:rsidR="00E83661" w:rsidRDefault="00E83661" w:rsidP="0029413B">
      <w:pPr>
        <w:pStyle w:val="Parrafo"/>
        <w:ind w:firstLine="0"/>
      </w:pPr>
    </w:p>
    <w:p w14:paraId="1B0614D0" w14:textId="77777777" w:rsidR="00E83661" w:rsidRDefault="00E83661" w:rsidP="0029413B">
      <w:pPr>
        <w:pStyle w:val="Parrafo"/>
        <w:ind w:firstLine="0"/>
      </w:pPr>
    </w:p>
    <w:p w14:paraId="5359414F" w14:textId="77777777" w:rsidR="00E83661" w:rsidRDefault="00E83661" w:rsidP="0029413B">
      <w:pPr>
        <w:pStyle w:val="Parrafo"/>
        <w:ind w:firstLine="0"/>
      </w:pPr>
    </w:p>
    <w:p w14:paraId="222B540F" w14:textId="77777777" w:rsidR="00E83661" w:rsidRDefault="00E83661" w:rsidP="0029413B">
      <w:pPr>
        <w:pStyle w:val="Parrafo"/>
        <w:ind w:firstLine="0"/>
      </w:pPr>
    </w:p>
    <w:p w14:paraId="73448D8D" w14:textId="77777777" w:rsidR="00E83661" w:rsidRDefault="00E83661" w:rsidP="0029413B">
      <w:pPr>
        <w:pStyle w:val="Parrafo"/>
        <w:ind w:firstLine="0"/>
      </w:pPr>
    </w:p>
    <w:p w14:paraId="27F74CB7" w14:textId="77777777" w:rsidR="00E83661" w:rsidRDefault="00E83661" w:rsidP="0029413B">
      <w:pPr>
        <w:pStyle w:val="Parrafo"/>
        <w:ind w:firstLine="0"/>
      </w:pPr>
    </w:p>
    <w:p w14:paraId="5546D0EF" w14:textId="77777777" w:rsidR="00E83661" w:rsidRDefault="00E83661" w:rsidP="0029413B">
      <w:pPr>
        <w:pStyle w:val="Parrafo"/>
        <w:ind w:firstLine="0"/>
      </w:pPr>
    </w:p>
    <w:p w14:paraId="18CA5378" w14:textId="77777777" w:rsidR="00E83661" w:rsidRDefault="00E83661" w:rsidP="0029413B">
      <w:pPr>
        <w:pStyle w:val="Parrafo"/>
        <w:ind w:firstLine="0"/>
      </w:pPr>
    </w:p>
    <w:p w14:paraId="24F0D2A0" w14:textId="77777777" w:rsidR="00E83661" w:rsidRDefault="00E83661" w:rsidP="0029413B">
      <w:pPr>
        <w:pStyle w:val="Parrafo"/>
        <w:ind w:firstLine="0"/>
      </w:pPr>
    </w:p>
    <w:p w14:paraId="45CD0829" w14:textId="77777777" w:rsidR="00E83661" w:rsidRDefault="00E83661" w:rsidP="0029413B">
      <w:pPr>
        <w:pStyle w:val="Parrafo"/>
        <w:ind w:firstLine="0"/>
      </w:pPr>
    </w:p>
    <w:p w14:paraId="65BEE409" w14:textId="77777777" w:rsidR="00E83661" w:rsidRDefault="00E83661" w:rsidP="0029413B">
      <w:pPr>
        <w:pStyle w:val="Parrafo"/>
        <w:ind w:firstLine="0"/>
      </w:pPr>
    </w:p>
    <w:p w14:paraId="0E327E49" w14:textId="77777777" w:rsidR="00C05AD6" w:rsidRDefault="00C05AD6" w:rsidP="0029413B">
      <w:pPr>
        <w:pStyle w:val="Parrafo"/>
        <w:ind w:firstLine="0"/>
      </w:pPr>
    </w:p>
    <w:p w14:paraId="46EF6F35" w14:textId="77777777" w:rsidR="00765910" w:rsidRDefault="00765910" w:rsidP="0029413B">
      <w:pPr>
        <w:pStyle w:val="Parrafo"/>
        <w:ind w:firstLine="0"/>
      </w:pPr>
    </w:p>
    <w:p w14:paraId="6A8A15EC" w14:textId="77777777" w:rsidR="00765910" w:rsidRDefault="00765910" w:rsidP="0029413B">
      <w:pPr>
        <w:pStyle w:val="Parrafo"/>
        <w:ind w:firstLine="0"/>
      </w:pPr>
    </w:p>
    <w:p w14:paraId="4E77FE7D" w14:textId="77777777" w:rsidR="00765910" w:rsidRDefault="00765910" w:rsidP="0029413B">
      <w:pPr>
        <w:pStyle w:val="Parrafo"/>
        <w:ind w:firstLine="0"/>
      </w:pPr>
    </w:p>
    <w:p w14:paraId="6C6ACFA2" w14:textId="77777777" w:rsidR="00765910" w:rsidRDefault="00765910" w:rsidP="0029413B">
      <w:pPr>
        <w:pStyle w:val="Parrafo"/>
        <w:ind w:firstLine="0"/>
      </w:pPr>
    </w:p>
    <w:p w14:paraId="4B472FF0" w14:textId="77777777" w:rsidR="00D64CEC" w:rsidRPr="00707254" w:rsidRDefault="00D64CEC" w:rsidP="00D64CEC">
      <w:pPr>
        <w:pStyle w:val="TITULO12"/>
      </w:pPr>
      <w:r w:rsidRPr="00707254">
        <w:lastRenderedPageBreak/>
        <w:t>PRUEBAS DE ACEPTACION</w:t>
      </w:r>
    </w:p>
    <w:p w14:paraId="2152AC4E" w14:textId="1EFB4AEA" w:rsidR="0029413B" w:rsidRDefault="00D64CEC" w:rsidP="0029413B">
      <w:pPr>
        <w:pStyle w:val="TITULO12"/>
        <w:numPr>
          <w:ilvl w:val="2"/>
          <w:numId w:val="6"/>
        </w:numPr>
        <w:ind w:firstLine="0"/>
      </w:pPr>
      <w:r w:rsidRPr="00D64CEC">
        <w:t>PRUEBAS DE USABILIDAD</w:t>
      </w:r>
    </w:p>
    <w:p w14:paraId="04FDD7C5" w14:textId="5C6918F6" w:rsidR="00D64CEC" w:rsidRPr="00765910" w:rsidRDefault="00C05AD6" w:rsidP="00765910">
      <w:pPr>
        <w:pStyle w:val="TITULO12"/>
        <w:numPr>
          <w:ilvl w:val="0"/>
          <w:numId w:val="0"/>
        </w:numPr>
        <w:ind w:left="1776"/>
      </w:pPr>
      <w:r>
        <w:t xml:space="preserve">Cuadro </w:t>
      </w:r>
      <w:r w:rsidR="001663F5">
        <w:t>N.1 Módulos de Sistema</w:t>
      </w:r>
    </w:p>
    <w:tbl>
      <w:tblPr>
        <w:tblStyle w:val="Tablaconcuadrcula"/>
        <w:tblW w:w="10725" w:type="dxa"/>
        <w:tblInd w:w="168" w:type="dxa"/>
        <w:tblLook w:val="04A0" w:firstRow="1" w:lastRow="0" w:firstColumn="1" w:lastColumn="0" w:noHBand="0" w:noVBand="1"/>
      </w:tblPr>
      <w:tblGrid>
        <w:gridCol w:w="2095"/>
        <w:gridCol w:w="8630"/>
      </w:tblGrid>
      <w:tr w:rsidR="00D64CEC" w14:paraId="5F94B8CB" w14:textId="77777777" w:rsidTr="001663F5">
        <w:trPr>
          <w:trHeight w:val="1206"/>
        </w:trPr>
        <w:tc>
          <w:tcPr>
            <w:tcW w:w="2095" w:type="dxa"/>
          </w:tcPr>
          <w:p w14:paraId="194B5698" w14:textId="77777777" w:rsidR="00D64CEC" w:rsidRPr="00707254" w:rsidRDefault="00D64CEC" w:rsidP="001663F5">
            <w:pPr>
              <w:ind w:right="4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Objetivo de prueba</w:t>
            </w:r>
          </w:p>
        </w:tc>
        <w:tc>
          <w:tcPr>
            <w:tcW w:w="8630" w:type="dxa"/>
          </w:tcPr>
          <w:p w14:paraId="7A45B745" w14:textId="157C455B" w:rsidR="00D64CEC" w:rsidRDefault="00C05AD6" w:rsidP="001663F5">
            <w:pPr>
              <w:ind w:left="709" w:right="40"/>
              <w:rPr>
                <w:rFonts w:ascii="Times New Roman" w:hAnsi="Times New Roman" w:cs="Times New Roman"/>
                <w:sz w:val="24"/>
                <w:szCs w:val="24"/>
                <w:lang w:val="es-ES"/>
              </w:rPr>
            </w:pPr>
            <w:r>
              <w:t>El objetivo principal de esta prueba de usabilidad es verificar la adaptabilidad y efectividad visual de los elementos clave de la interfaz de usuario del sistema web. Se busca comprobar si los colores, tipos de letra y cuadros de texto se ajustan adecuadamente a diferentes tamaños de pantalla, proporcionando una experiencia visualmente agradable y coherente en distintos dispositivos. Además, se evaluará si los elementos son lo suficientemente atractivos y legibles para el usuario, fomentando una navegación fluida y fácil de usar. Esto es crucial en un sistema web de gimnasio, donde los usuarios deben poder acceder rápidamente a información relevante sobre entrenamientos, horarios, precios, y otros servicios sin que los elementos visuales interfieran en la usabilidad.</w:t>
            </w:r>
          </w:p>
        </w:tc>
      </w:tr>
      <w:tr w:rsidR="00D64CEC" w14:paraId="102623E7" w14:textId="77777777" w:rsidTr="001663F5">
        <w:trPr>
          <w:trHeight w:val="1922"/>
        </w:trPr>
        <w:tc>
          <w:tcPr>
            <w:tcW w:w="2095" w:type="dxa"/>
          </w:tcPr>
          <w:p w14:paraId="67821EC8" w14:textId="77777777" w:rsidR="00D64CEC" w:rsidRPr="00707254" w:rsidRDefault="00D64CEC" w:rsidP="001663F5">
            <w:pPr>
              <w:ind w:right="4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Técnicas</w:t>
            </w:r>
          </w:p>
        </w:tc>
        <w:tc>
          <w:tcPr>
            <w:tcW w:w="8630" w:type="dxa"/>
          </w:tcPr>
          <w:p w14:paraId="05E3D319" w14:textId="625A15A7" w:rsidR="00D64CEC" w:rsidRPr="00707254" w:rsidRDefault="00C05AD6" w:rsidP="001663F5">
            <w:pPr>
              <w:ind w:left="709" w:right="40"/>
              <w:jc w:val="both"/>
              <w:rPr>
                <w:rFonts w:ascii="Times New Roman" w:hAnsi="Times New Roman" w:cs="Times New Roman"/>
                <w:b/>
                <w:bCs/>
                <w:sz w:val="24"/>
                <w:szCs w:val="24"/>
                <w:lang w:val="es-ES"/>
              </w:rPr>
            </w:pPr>
            <w:r>
              <w:t xml:space="preserve">Se empleó una herramienta web de simulación para emular cómo se ve la interfaz del sistema en distintos sistemas operativos y navegadores web (como Google </w:t>
            </w:r>
            <w:proofErr w:type="spellStart"/>
            <w:r>
              <w:t>Chrome</w:t>
            </w:r>
            <w:proofErr w:type="spellEnd"/>
            <w:r>
              <w:t xml:space="preserve">, Mozilla Firefox, Safari, y </w:t>
            </w:r>
            <w:proofErr w:type="spellStart"/>
            <w:r>
              <w:t>Edge</w:t>
            </w:r>
            <w:proofErr w:type="spellEnd"/>
            <w:r>
              <w:t xml:space="preserve">), y así evaluar la consistencia y el comportamiento del diseño en distintos entornos. Esta herramienta permite visualizar cómo cambia el aspecto del sitio web en función de la resolución de pantalla, adaptándose a dispositivos móviles, tabletas y computadoras de escritorio. Además, se utilizaron las herramientas de desarrollador proporcionadas por Google </w:t>
            </w:r>
            <w:proofErr w:type="spellStart"/>
            <w:r>
              <w:t>Chrome</w:t>
            </w:r>
            <w:proofErr w:type="spellEnd"/>
            <w:r>
              <w:t xml:space="preserve"> para inspeccionar y ajustar el diseño en tiempo real, probando cómo el sistema se adapta a variaciones en el tamaño de la pantalla tanto en orientación vertical como horizontal. A través de esta técnica, se busca asegurar que el sistema mantenga una visualización clara y consistente sin que los elementos clave de la interfaz (botones, imágenes, texto) se distorsionen o se vuelvan inaccesibles.</w:t>
            </w:r>
          </w:p>
        </w:tc>
      </w:tr>
      <w:tr w:rsidR="00D64CEC" w14:paraId="76E3AF5F" w14:textId="77777777" w:rsidTr="001663F5">
        <w:trPr>
          <w:trHeight w:val="731"/>
        </w:trPr>
        <w:tc>
          <w:tcPr>
            <w:tcW w:w="2095" w:type="dxa"/>
          </w:tcPr>
          <w:p w14:paraId="223C02C7" w14:textId="77777777" w:rsidR="00D64CEC" w:rsidRPr="00707254" w:rsidRDefault="00D64CEC" w:rsidP="001663F5">
            <w:pPr>
              <w:ind w:right="4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Interfaz Asociada</w:t>
            </w:r>
          </w:p>
        </w:tc>
        <w:tc>
          <w:tcPr>
            <w:tcW w:w="8630" w:type="dxa"/>
          </w:tcPr>
          <w:p w14:paraId="7343460F" w14:textId="16E946AF" w:rsidR="00D64CEC" w:rsidRPr="00C05AD6" w:rsidRDefault="00C05AD6" w:rsidP="001663F5">
            <w:pPr>
              <w:ind w:left="709" w:right="40"/>
              <w:rPr>
                <w:rFonts w:ascii="Times New Roman" w:hAnsi="Times New Roman" w:cs="Times New Roman"/>
                <w:sz w:val="24"/>
                <w:szCs w:val="24"/>
              </w:rPr>
            </w:pPr>
            <w:r w:rsidRPr="005D238E">
              <w:rPr>
                <w:rFonts w:ascii="Times New Roman" w:hAnsi="Times New Roman" w:cs="Times New Roman"/>
                <w:sz w:val="24"/>
                <w:szCs w:val="24"/>
              </w:rPr>
              <w:t>?p=</w:t>
            </w:r>
            <w:proofErr w:type="spellStart"/>
            <w:r w:rsidRPr="005D238E">
              <w:rPr>
                <w:rFonts w:ascii="Times New Roman" w:hAnsi="Times New Roman" w:cs="Times New Roman"/>
                <w:sz w:val="24"/>
                <w:szCs w:val="24"/>
              </w:rPr>
              <w:t>login</w:t>
            </w:r>
            <w:proofErr w:type="spellEnd"/>
            <w:r w:rsidRPr="005D238E">
              <w:rPr>
                <w:rFonts w:ascii="Times New Roman" w:hAnsi="Times New Roman" w:cs="Times New Roman"/>
                <w:sz w:val="24"/>
                <w:szCs w:val="24"/>
              </w:rPr>
              <w:t xml:space="preserve"> ?p=atletas ?p=entrenadores ?p=</w:t>
            </w:r>
            <w:proofErr w:type="spellStart"/>
            <w:r>
              <w:rPr>
                <w:rFonts w:ascii="Times New Roman" w:hAnsi="Times New Roman" w:cs="Times New Roman"/>
                <w:sz w:val="24"/>
                <w:szCs w:val="24"/>
              </w:rPr>
              <w:t>rolespermisos</w:t>
            </w:r>
            <w:proofErr w:type="spellEnd"/>
            <w:r w:rsidRPr="005D238E">
              <w:rPr>
                <w:rFonts w:ascii="Times New Roman" w:hAnsi="Times New Roman" w:cs="Times New Roman"/>
                <w:sz w:val="24"/>
                <w:szCs w:val="24"/>
              </w:rPr>
              <w:t xml:space="preserve"> ?p=</w:t>
            </w:r>
            <w:r>
              <w:rPr>
                <w:rFonts w:ascii="Times New Roman" w:hAnsi="Times New Roman" w:cs="Times New Roman"/>
                <w:sz w:val="24"/>
                <w:szCs w:val="24"/>
              </w:rPr>
              <w:t>asistencias</w:t>
            </w:r>
            <w:r w:rsidRPr="005D238E">
              <w:rPr>
                <w:rFonts w:ascii="Times New Roman" w:hAnsi="Times New Roman" w:cs="Times New Roman"/>
                <w:sz w:val="24"/>
                <w:szCs w:val="24"/>
              </w:rPr>
              <w:t xml:space="preserve"> ?p=</w:t>
            </w:r>
            <w:r>
              <w:rPr>
                <w:rFonts w:ascii="Times New Roman" w:hAnsi="Times New Roman" w:cs="Times New Roman"/>
                <w:sz w:val="24"/>
                <w:szCs w:val="24"/>
              </w:rPr>
              <w:t>eventos</w:t>
            </w:r>
            <w:r w:rsidRPr="005D238E">
              <w:rPr>
                <w:rFonts w:ascii="Times New Roman" w:hAnsi="Times New Roman" w:cs="Times New Roman"/>
                <w:sz w:val="24"/>
                <w:szCs w:val="24"/>
              </w:rPr>
              <w:t xml:space="preserve"> ?p=</w:t>
            </w:r>
            <w:r>
              <w:rPr>
                <w:rFonts w:ascii="Times New Roman" w:hAnsi="Times New Roman" w:cs="Times New Roman"/>
                <w:sz w:val="24"/>
                <w:szCs w:val="24"/>
              </w:rPr>
              <w:t>mensualidad</w:t>
            </w:r>
            <w:r w:rsidRPr="005D238E">
              <w:rPr>
                <w:rFonts w:ascii="Times New Roman" w:hAnsi="Times New Roman" w:cs="Times New Roman"/>
                <w:sz w:val="24"/>
                <w:szCs w:val="24"/>
              </w:rPr>
              <w:t xml:space="preserve"> ?p=</w:t>
            </w:r>
            <w:proofErr w:type="spellStart"/>
            <w:r>
              <w:rPr>
                <w:rFonts w:ascii="Times New Roman" w:hAnsi="Times New Roman" w:cs="Times New Roman"/>
                <w:sz w:val="24"/>
                <w:szCs w:val="24"/>
              </w:rPr>
              <w:t>wada</w:t>
            </w:r>
            <w:proofErr w:type="spellEnd"/>
            <w:r w:rsidRPr="005D238E">
              <w:rPr>
                <w:rFonts w:ascii="Times New Roman" w:hAnsi="Times New Roman" w:cs="Times New Roman"/>
                <w:sz w:val="24"/>
                <w:szCs w:val="24"/>
              </w:rPr>
              <w:t xml:space="preserve"> ?p=</w:t>
            </w:r>
            <w:r>
              <w:rPr>
                <w:rFonts w:ascii="Times New Roman" w:hAnsi="Times New Roman" w:cs="Times New Roman"/>
                <w:sz w:val="24"/>
                <w:szCs w:val="24"/>
              </w:rPr>
              <w:t>reportes</w:t>
            </w:r>
          </w:p>
        </w:tc>
      </w:tr>
      <w:tr w:rsidR="00D64CEC" w14:paraId="08C5A8D3" w14:textId="77777777" w:rsidTr="001663F5">
        <w:trPr>
          <w:trHeight w:val="1319"/>
        </w:trPr>
        <w:tc>
          <w:tcPr>
            <w:tcW w:w="2095" w:type="dxa"/>
          </w:tcPr>
          <w:p w14:paraId="17CBCE85" w14:textId="77777777" w:rsidR="00D64CEC" w:rsidRPr="00707254" w:rsidRDefault="00D64CEC" w:rsidP="001663F5">
            <w:pPr>
              <w:ind w:right="4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Resultado esperado</w:t>
            </w:r>
          </w:p>
        </w:tc>
        <w:tc>
          <w:tcPr>
            <w:tcW w:w="8630" w:type="dxa"/>
          </w:tcPr>
          <w:p w14:paraId="255A002E" w14:textId="6478B271" w:rsidR="00D64CEC" w:rsidRDefault="00C05AD6" w:rsidP="001663F5">
            <w:pPr>
              <w:ind w:left="709" w:right="40"/>
              <w:rPr>
                <w:rFonts w:ascii="Times New Roman" w:hAnsi="Times New Roman" w:cs="Times New Roman"/>
                <w:sz w:val="24"/>
                <w:szCs w:val="24"/>
                <w:lang w:val="es-ES"/>
              </w:rPr>
            </w:pPr>
            <w:r>
              <w:t xml:space="preserve">El sistema mostró una alta versatilidad al adaptarse de manera eficiente a los cambios de tamaño de pantalla, tanto en términos de ancho como de alto. Los elementos de la interfaz, como los botones, campos de texto, imágenes y menús, se ajustaron de manera coherente sin perder legibilidad ni funcionalidad. Los cuadros de texto fueron lo suficientemente grandes y fáciles de leer en cualquier dispositivo, y los tipos de letra y colores se mantuvieron legibles y atractivos sin importar el entorno o la resolución de pantalla. Además, los elementos interactivos (como los botones) continuaron siendo accesibles y fáciles de usar incluso en pantallas más pequeñas o con diferentes orientaciones. En resumen, el diseño fue </w:t>
            </w:r>
            <w:proofErr w:type="spellStart"/>
            <w:r>
              <w:t>responsive</w:t>
            </w:r>
            <w:proofErr w:type="spellEnd"/>
            <w:r>
              <w:t>, adaptándose sin problemas a dispositivos de diferentes tamaños y resoluciones, y ofreciendo una experiencia de usuario fluida y agradable en todas las plataformas.</w:t>
            </w:r>
          </w:p>
        </w:tc>
      </w:tr>
    </w:tbl>
    <w:p w14:paraId="07391093" w14:textId="77777777" w:rsidR="00D64CEC" w:rsidRDefault="00D64CEC" w:rsidP="00D64CEC">
      <w:pPr>
        <w:pStyle w:val="Parrafo"/>
      </w:pPr>
    </w:p>
    <w:p w14:paraId="458A1CEF" w14:textId="77777777" w:rsidR="00D64CEC" w:rsidRDefault="00D64CEC" w:rsidP="00C05AD6">
      <w:pPr>
        <w:pStyle w:val="Parrafo"/>
        <w:ind w:left="0" w:firstLine="0"/>
        <w:rPr>
          <w:lang w:val="es-ES"/>
        </w:rPr>
      </w:pPr>
    </w:p>
    <w:p w14:paraId="69CC44EF" w14:textId="77777777" w:rsidR="00713547" w:rsidRDefault="00713547">
      <w:pPr>
        <w:rPr>
          <w:rFonts w:ascii="Times New Roman" w:hAnsi="Times New Roman"/>
          <w:sz w:val="24"/>
        </w:rPr>
      </w:pPr>
    </w:p>
    <w:p w14:paraId="71C55A0A" w14:textId="77777777" w:rsidR="00372743" w:rsidRDefault="00372743">
      <w:pPr>
        <w:rPr>
          <w:rFonts w:ascii="Times New Roman" w:hAnsi="Times New Roman"/>
          <w:sz w:val="24"/>
        </w:rPr>
      </w:pPr>
    </w:p>
    <w:p w14:paraId="58AC6BF7" w14:textId="69B6D525" w:rsidR="00765910" w:rsidRDefault="00713547" w:rsidP="00765910">
      <w:pPr>
        <w:ind w:firstLine="709"/>
        <w:rPr>
          <w:rFonts w:ascii="Times New Roman" w:hAnsi="Times New Roman"/>
          <w:sz w:val="24"/>
        </w:rPr>
      </w:pPr>
      <w:r>
        <w:rPr>
          <w:rFonts w:ascii="Times New Roman" w:hAnsi="Times New Roman"/>
          <w:sz w:val="24"/>
        </w:rPr>
        <w:t>Prueba Alfa 5.3.2</w:t>
      </w:r>
    </w:p>
    <w:tbl>
      <w:tblPr>
        <w:tblStyle w:val="Tablaconcuadrcula"/>
        <w:tblW w:w="10725" w:type="dxa"/>
        <w:tblInd w:w="168" w:type="dxa"/>
        <w:tblLook w:val="04A0" w:firstRow="1" w:lastRow="0" w:firstColumn="1" w:lastColumn="0" w:noHBand="0" w:noVBand="1"/>
      </w:tblPr>
      <w:tblGrid>
        <w:gridCol w:w="1387"/>
        <w:gridCol w:w="9338"/>
      </w:tblGrid>
      <w:tr w:rsidR="00713547" w14:paraId="534EDE3A" w14:textId="77777777" w:rsidTr="00372743">
        <w:trPr>
          <w:trHeight w:val="315"/>
        </w:trPr>
        <w:tc>
          <w:tcPr>
            <w:tcW w:w="1387" w:type="dxa"/>
          </w:tcPr>
          <w:p w14:paraId="53AB536A" w14:textId="77777777" w:rsidR="00713547" w:rsidRPr="00707254" w:rsidRDefault="007135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Objetivo de prueba</w:t>
            </w:r>
          </w:p>
        </w:tc>
        <w:tc>
          <w:tcPr>
            <w:tcW w:w="9338" w:type="dxa"/>
          </w:tcPr>
          <w:p w14:paraId="6EABE3CB" w14:textId="0A9AC37C" w:rsidR="00713547" w:rsidRPr="00022D47" w:rsidRDefault="00765910" w:rsidP="0062299A">
            <w:pPr>
              <w:ind w:right="40"/>
              <w:rPr>
                <w:rFonts w:ascii="Times New Roman" w:hAnsi="Times New Roman" w:cs="Times New Roman"/>
                <w:sz w:val="24"/>
                <w:szCs w:val="24"/>
                <w:lang w:val="es-ES"/>
              </w:rPr>
            </w:pPr>
            <w:r>
              <w:t>El objetivo principal de esta prueba alfa es verificar la funcionalidad básica del sistema, asegurando que todos los módulos clave del sistema estén operativos y respondan de acuerdo con las expectativas. Esto incluye evaluar la capacidad de los formularios para procesar datos correctamente, la interacción con los diferentes módulos del sistema (como reportes, entrenadores, atletas, y mensualidades), y la precisión de los resultados generados. Se busca identificar errores críticos que puedan afectar el flujo de trabajo del usuario, así como la consistencia en el comportamiento del sistema en distintos escenarios.</w:t>
            </w:r>
          </w:p>
        </w:tc>
      </w:tr>
      <w:tr w:rsidR="00713547" w14:paraId="3A86C593" w14:textId="77777777" w:rsidTr="00372743">
        <w:trPr>
          <w:trHeight w:val="315"/>
        </w:trPr>
        <w:tc>
          <w:tcPr>
            <w:tcW w:w="1387" w:type="dxa"/>
          </w:tcPr>
          <w:p w14:paraId="13B03E1A" w14:textId="77777777" w:rsidR="00713547" w:rsidRPr="00707254" w:rsidRDefault="007135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Técnicas</w:t>
            </w:r>
          </w:p>
        </w:tc>
        <w:tc>
          <w:tcPr>
            <w:tcW w:w="9338" w:type="dxa"/>
          </w:tcPr>
          <w:p w14:paraId="6B4B158D" w14:textId="5613BC03" w:rsidR="00713547" w:rsidRPr="00022D47" w:rsidRDefault="00765910" w:rsidP="0062299A">
            <w:pPr>
              <w:ind w:right="40"/>
              <w:jc w:val="both"/>
              <w:rPr>
                <w:rFonts w:ascii="Times New Roman" w:hAnsi="Times New Roman" w:cs="Times New Roman"/>
                <w:b/>
                <w:bCs/>
                <w:sz w:val="24"/>
                <w:szCs w:val="24"/>
                <w:lang w:val="es-ES"/>
              </w:rPr>
            </w:pPr>
            <w:r>
              <w:t xml:space="preserve">Se utilizaron pruebas manuales para verificar el comportamiento de cada módulo del sistema, donde los desarrolladores realizaron interacciones directas con las funcionalidades clave. Estas interacciones fueron registradas para detectar errores en la generación de reportes, procesamiento de formularios y la correcta visualización de datos. Además, se ejecutaron pruebas de integración entre módulos, probando cómo los datos fluyen de un módulo a otro, asegurando que no existan fallos en la comunicación entre componentes. La retroalimentación de los </w:t>
            </w:r>
            <w:proofErr w:type="spellStart"/>
            <w:r>
              <w:t>testers</w:t>
            </w:r>
            <w:proofErr w:type="spellEnd"/>
            <w:r>
              <w:t xml:space="preserve"> también se recopiló para identificar áreas que podrían necesitar ajustes antes de la fase beta.</w:t>
            </w:r>
          </w:p>
        </w:tc>
      </w:tr>
      <w:tr w:rsidR="00713547" w:rsidRPr="005D238E" w14:paraId="1756C224" w14:textId="77777777" w:rsidTr="00372743">
        <w:trPr>
          <w:trHeight w:val="315"/>
        </w:trPr>
        <w:tc>
          <w:tcPr>
            <w:tcW w:w="1387" w:type="dxa"/>
          </w:tcPr>
          <w:p w14:paraId="5F565BE9" w14:textId="77777777" w:rsidR="00713547" w:rsidRPr="00707254" w:rsidRDefault="007135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Interfaz Asociada</w:t>
            </w:r>
          </w:p>
        </w:tc>
        <w:tc>
          <w:tcPr>
            <w:tcW w:w="9338" w:type="dxa"/>
          </w:tcPr>
          <w:p w14:paraId="0F10ECBD" w14:textId="77777777" w:rsidR="00713547" w:rsidRPr="005D238E" w:rsidRDefault="00713547" w:rsidP="0062299A">
            <w:pPr>
              <w:ind w:right="40"/>
              <w:rPr>
                <w:rFonts w:ascii="Times New Roman" w:hAnsi="Times New Roman" w:cs="Times New Roman"/>
                <w:sz w:val="24"/>
                <w:szCs w:val="24"/>
              </w:rPr>
            </w:pPr>
            <w:r w:rsidRPr="005D238E">
              <w:rPr>
                <w:rFonts w:ascii="Times New Roman" w:hAnsi="Times New Roman" w:cs="Times New Roman"/>
                <w:sz w:val="24"/>
                <w:szCs w:val="24"/>
              </w:rPr>
              <w:t>?p=</w:t>
            </w:r>
            <w:proofErr w:type="spellStart"/>
            <w:r w:rsidRPr="005D238E">
              <w:rPr>
                <w:rFonts w:ascii="Times New Roman" w:hAnsi="Times New Roman" w:cs="Times New Roman"/>
                <w:sz w:val="24"/>
                <w:szCs w:val="24"/>
              </w:rPr>
              <w:t>login</w:t>
            </w:r>
            <w:proofErr w:type="spellEnd"/>
            <w:r w:rsidRPr="005D238E">
              <w:rPr>
                <w:rFonts w:ascii="Times New Roman" w:hAnsi="Times New Roman" w:cs="Times New Roman"/>
                <w:sz w:val="24"/>
                <w:szCs w:val="24"/>
              </w:rPr>
              <w:t xml:space="preserve"> ?p=atletas ?p=entrenadores ?p=</w:t>
            </w:r>
            <w:proofErr w:type="spellStart"/>
            <w:r>
              <w:rPr>
                <w:rFonts w:ascii="Times New Roman" w:hAnsi="Times New Roman" w:cs="Times New Roman"/>
                <w:sz w:val="24"/>
                <w:szCs w:val="24"/>
              </w:rPr>
              <w:t>rolespermisos</w:t>
            </w:r>
            <w:proofErr w:type="spellEnd"/>
            <w:r w:rsidRPr="005D238E">
              <w:rPr>
                <w:rFonts w:ascii="Times New Roman" w:hAnsi="Times New Roman" w:cs="Times New Roman"/>
                <w:sz w:val="24"/>
                <w:szCs w:val="24"/>
              </w:rPr>
              <w:t xml:space="preserve"> ?p=</w:t>
            </w:r>
            <w:r>
              <w:rPr>
                <w:rFonts w:ascii="Times New Roman" w:hAnsi="Times New Roman" w:cs="Times New Roman"/>
                <w:sz w:val="24"/>
                <w:szCs w:val="24"/>
              </w:rPr>
              <w:t>asistencias</w:t>
            </w:r>
            <w:r w:rsidRPr="005D238E">
              <w:rPr>
                <w:rFonts w:ascii="Times New Roman" w:hAnsi="Times New Roman" w:cs="Times New Roman"/>
                <w:sz w:val="24"/>
                <w:szCs w:val="24"/>
              </w:rPr>
              <w:t xml:space="preserve"> ?p=</w:t>
            </w:r>
            <w:r>
              <w:rPr>
                <w:rFonts w:ascii="Times New Roman" w:hAnsi="Times New Roman" w:cs="Times New Roman"/>
                <w:sz w:val="24"/>
                <w:szCs w:val="24"/>
              </w:rPr>
              <w:t>eventos</w:t>
            </w:r>
            <w:r w:rsidRPr="005D238E">
              <w:rPr>
                <w:rFonts w:ascii="Times New Roman" w:hAnsi="Times New Roman" w:cs="Times New Roman"/>
                <w:sz w:val="24"/>
                <w:szCs w:val="24"/>
              </w:rPr>
              <w:t xml:space="preserve"> ?p=</w:t>
            </w:r>
            <w:r>
              <w:rPr>
                <w:rFonts w:ascii="Times New Roman" w:hAnsi="Times New Roman" w:cs="Times New Roman"/>
                <w:sz w:val="24"/>
                <w:szCs w:val="24"/>
              </w:rPr>
              <w:t>mensualidad</w:t>
            </w:r>
            <w:r w:rsidRPr="005D238E">
              <w:rPr>
                <w:rFonts w:ascii="Times New Roman" w:hAnsi="Times New Roman" w:cs="Times New Roman"/>
                <w:sz w:val="24"/>
                <w:szCs w:val="24"/>
              </w:rPr>
              <w:t xml:space="preserve"> ?p=</w:t>
            </w:r>
            <w:proofErr w:type="spellStart"/>
            <w:r>
              <w:rPr>
                <w:rFonts w:ascii="Times New Roman" w:hAnsi="Times New Roman" w:cs="Times New Roman"/>
                <w:sz w:val="24"/>
                <w:szCs w:val="24"/>
              </w:rPr>
              <w:t>wada</w:t>
            </w:r>
            <w:proofErr w:type="spellEnd"/>
            <w:r w:rsidRPr="005D238E">
              <w:rPr>
                <w:rFonts w:ascii="Times New Roman" w:hAnsi="Times New Roman" w:cs="Times New Roman"/>
                <w:sz w:val="24"/>
                <w:szCs w:val="24"/>
              </w:rPr>
              <w:t xml:space="preserve"> ?p=</w:t>
            </w:r>
            <w:r>
              <w:rPr>
                <w:rFonts w:ascii="Times New Roman" w:hAnsi="Times New Roman" w:cs="Times New Roman"/>
                <w:sz w:val="24"/>
                <w:szCs w:val="24"/>
              </w:rPr>
              <w:t>reportes</w:t>
            </w:r>
          </w:p>
        </w:tc>
      </w:tr>
      <w:tr w:rsidR="00713547" w14:paraId="39635E5C" w14:textId="77777777" w:rsidTr="00372743">
        <w:trPr>
          <w:trHeight w:val="298"/>
        </w:trPr>
        <w:tc>
          <w:tcPr>
            <w:tcW w:w="1387" w:type="dxa"/>
          </w:tcPr>
          <w:p w14:paraId="76628A62" w14:textId="77777777" w:rsidR="00713547" w:rsidRPr="00707254" w:rsidRDefault="007135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Resultado</w:t>
            </w:r>
          </w:p>
        </w:tc>
        <w:tc>
          <w:tcPr>
            <w:tcW w:w="9338" w:type="dxa"/>
          </w:tcPr>
          <w:p w14:paraId="3D63D15B" w14:textId="2FE0C16C" w:rsidR="00713547" w:rsidRPr="005D238E" w:rsidRDefault="00765910" w:rsidP="0062299A">
            <w:pPr>
              <w:ind w:right="40"/>
              <w:rPr>
                <w:rFonts w:ascii="Times New Roman" w:hAnsi="Times New Roman" w:cs="Times New Roman"/>
                <w:sz w:val="24"/>
                <w:szCs w:val="24"/>
                <w:lang w:val="es-ES"/>
              </w:rPr>
            </w:pPr>
            <w:r>
              <w:t>El sistema mostró un funcionamiento correcto sin errores críticos. Los formularios procesaron y mostraron los datos de manera eficiente, y los reportes generados reflejaron la información exacta y en el formato adecuado. Se esperó que la interacción entre los módulos fuera fluida y que la navegación entre ellos no causara errores o lentitud significativa. Las funcionalidades clave estuvieron operativas, proporcionando una experiencia de usuario sin interrupciones o fallos importantes.</w:t>
            </w:r>
          </w:p>
        </w:tc>
      </w:tr>
      <w:tr w:rsidR="00713547" w14:paraId="6FC501AF" w14:textId="77777777" w:rsidTr="00372743">
        <w:trPr>
          <w:trHeight w:val="298"/>
        </w:trPr>
        <w:tc>
          <w:tcPr>
            <w:tcW w:w="1387" w:type="dxa"/>
          </w:tcPr>
          <w:p w14:paraId="3427C225" w14:textId="77777777" w:rsidR="00713547" w:rsidRDefault="007135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Anexo</w:t>
            </w:r>
          </w:p>
        </w:tc>
        <w:tc>
          <w:tcPr>
            <w:tcW w:w="9338" w:type="dxa"/>
          </w:tcPr>
          <w:p w14:paraId="3D17BECC" w14:textId="550D1DC6" w:rsidR="00713547" w:rsidRDefault="00713547" w:rsidP="0062299A">
            <w:pPr>
              <w:ind w:right="40"/>
              <w:rPr>
                <w:rFonts w:ascii="Times New Roman" w:hAnsi="Times New Roman" w:cs="Times New Roman"/>
                <w:sz w:val="24"/>
              </w:rPr>
            </w:pPr>
          </w:p>
          <w:p w14:paraId="52FF6715" w14:textId="3685188D" w:rsidR="00713547" w:rsidRDefault="001663F5" w:rsidP="0062299A">
            <w:pPr>
              <w:ind w:right="40"/>
              <w:rPr>
                <w:rFonts w:ascii="Times New Roman" w:hAnsi="Times New Roman" w:cs="Times New Roman"/>
                <w:sz w:val="24"/>
              </w:rPr>
            </w:pPr>
            <w:r>
              <w:rPr>
                <w:rFonts w:ascii="Times New Roman" w:hAnsi="Times New Roman" w:cs="Times New Roman"/>
                <w:sz w:val="24"/>
              </w:rPr>
              <w:t>Formulario de desarrolladores de prueba de sistema en fase alfa</w:t>
            </w:r>
          </w:p>
          <w:p w14:paraId="2B227BB4" w14:textId="4A2BF500" w:rsidR="00713547" w:rsidRPr="00C05AD6" w:rsidRDefault="00713547" w:rsidP="0062299A">
            <w:pPr>
              <w:ind w:right="40"/>
              <w:rPr>
                <w:rFonts w:ascii="Times New Roman" w:hAnsi="Times New Roman" w:cs="Times New Roman"/>
                <w:sz w:val="24"/>
              </w:rPr>
            </w:pPr>
          </w:p>
          <w:tbl>
            <w:tblPr>
              <w:tblW w:w="8959" w:type="dxa"/>
              <w:tblCellMar>
                <w:left w:w="70" w:type="dxa"/>
                <w:right w:w="70" w:type="dxa"/>
              </w:tblCellMar>
              <w:tblLook w:val="04A0" w:firstRow="1" w:lastRow="0" w:firstColumn="1" w:lastColumn="0" w:noHBand="0" w:noVBand="1"/>
            </w:tblPr>
            <w:tblGrid>
              <w:gridCol w:w="2013"/>
              <w:gridCol w:w="1276"/>
              <w:gridCol w:w="3260"/>
              <w:gridCol w:w="2410"/>
            </w:tblGrid>
            <w:tr w:rsidR="00372743" w:rsidRPr="00372743" w14:paraId="11330B51" w14:textId="77777777" w:rsidTr="00372743">
              <w:trPr>
                <w:trHeight w:val="816"/>
              </w:trPr>
              <w:tc>
                <w:tcPr>
                  <w:tcW w:w="2013"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703B3AD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w:t>
                  </w:r>
                </w:p>
              </w:tc>
              <w:tc>
                <w:tcPr>
                  <w:tcW w:w="1276" w:type="dxa"/>
                  <w:tcBorders>
                    <w:top w:val="single" w:sz="4" w:space="0" w:color="auto"/>
                    <w:left w:val="nil"/>
                    <w:bottom w:val="single" w:sz="4" w:space="0" w:color="auto"/>
                    <w:right w:val="single" w:sz="4" w:space="0" w:color="auto"/>
                  </w:tcBorders>
                  <w:shd w:val="clear" w:color="000000" w:fill="5B9BD5"/>
                  <w:vAlign w:val="center"/>
                  <w:hideMark/>
                </w:tcPr>
                <w:p w14:paraId="2B4D859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Acción</w:t>
                  </w:r>
                </w:p>
              </w:tc>
              <w:tc>
                <w:tcPr>
                  <w:tcW w:w="3260" w:type="dxa"/>
                  <w:tcBorders>
                    <w:top w:val="single" w:sz="4" w:space="0" w:color="auto"/>
                    <w:left w:val="nil"/>
                    <w:bottom w:val="single" w:sz="4" w:space="0" w:color="auto"/>
                    <w:right w:val="single" w:sz="4" w:space="0" w:color="auto"/>
                  </w:tcBorders>
                  <w:shd w:val="clear" w:color="000000" w:fill="5B9BD5"/>
                  <w:vAlign w:val="center"/>
                  <w:hideMark/>
                </w:tcPr>
                <w:p w14:paraId="580A443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Pregunta</w:t>
                  </w:r>
                </w:p>
              </w:tc>
              <w:tc>
                <w:tcPr>
                  <w:tcW w:w="2410" w:type="dxa"/>
                  <w:tcBorders>
                    <w:top w:val="single" w:sz="4" w:space="0" w:color="auto"/>
                    <w:left w:val="nil"/>
                    <w:bottom w:val="single" w:sz="4" w:space="0" w:color="auto"/>
                    <w:right w:val="single" w:sz="4" w:space="0" w:color="auto"/>
                  </w:tcBorders>
                  <w:shd w:val="clear" w:color="000000" w:fill="5B9BD5"/>
                  <w:vAlign w:val="center"/>
                  <w:hideMark/>
                </w:tcPr>
                <w:p w14:paraId="1CE8272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Respuesta</w:t>
                  </w:r>
                </w:p>
              </w:tc>
            </w:tr>
            <w:tr w:rsidR="00372743" w:rsidRPr="00372743" w14:paraId="123FF5EE" w14:textId="77777777" w:rsidTr="00372743">
              <w:trPr>
                <w:trHeight w:val="35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6E45D77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08682DE1"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1FB4BA07"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registrar atletas con diferentes tipos?</w:t>
                  </w:r>
                </w:p>
              </w:tc>
              <w:tc>
                <w:tcPr>
                  <w:tcW w:w="2410" w:type="dxa"/>
                  <w:tcBorders>
                    <w:top w:val="nil"/>
                    <w:left w:val="nil"/>
                    <w:bottom w:val="single" w:sz="4" w:space="0" w:color="auto"/>
                    <w:right w:val="single" w:sz="4" w:space="0" w:color="auto"/>
                  </w:tcBorders>
                  <w:shd w:val="clear" w:color="auto" w:fill="auto"/>
                  <w:vAlign w:val="center"/>
                  <w:hideMark/>
                </w:tcPr>
                <w:p w14:paraId="7351553D"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 y se pueden cambiar también.</w:t>
                  </w:r>
                </w:p>
              </w:tc>
            </w:tr>
            <w:tr w:rsidR="00372743" w:rsidRPr="00372743" w14:paraId="4D1E4FBF" w14:textId="77777777" w:rsidTr="00372743">
              <w:trPr>
                <w:trHeight w:val="43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ACA6D2C"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02CB164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4422DE8A"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¿Aparecen los campos de representante según el tipo de atleta?</w:t>
                  </w:r>
                </w:p>
              </w:tc>
              <w:tc>
                <w:tcPr>
                  <w:tcW w:w="2410" w:type="dxa"/>
                  <w:tcBorders>
                    <w:top w:val="nil"/>
                    <w:left w:val="nil"/>
                    <w:bottom w:val="single" w:sz="4" w:space="0" w:color="auto"/>
                    <w:right w:val="single" w:sz="4" w:space="0" w:color="auto"/>
                  </w:tcBorders>
                  <w:shd w:val="clear" w:color="auto" w:fill="auto"/>
                  <w:vAlign w:val="center"/>
                  <w:hideMark/>
                </w:tcPr>
                <w:p w14:paraId="08C01CD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 estos campos son dinámicos dependiendo de la edad.</w:t>
                  </w:r>
                </w:p>
              </w:tc>
            </w:tr>
            <w:tr w:rsidR="00372743" w:rsidRPr="00372743" w14:paraId="336139F9" w14:textId="77777777" w:rsidTr="00372743">
              <w:trPr>
                <w:trHeight w:val="399"/>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1EE639B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0140E778"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31FC8CB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¿El sistema verifica si el atleta ya existe en la base de datos al intentar registrarlo nuevamente?</w:t>
                  </w:r>
                </w:p>
              </w:tc>
              <w:tc>
                <w:tcPr>
                  <w:tcW w:w="2410" w:type="dxa"/>
                  <w:tcBorders>
                    <w:top w:val="nil"/>
                    <w:left w:val="nil"/>
                    <w:bottom w:val="single" w:sz="4" w:space="0" w:color="auto"/>
                    <w:right w:val="single" w:sz="4" w:space="0" w:color="auto"/>
                  </w:tcBorders>
                  <w:shd w:val="clear" w:color="auto" w:fill="auto"/>
                  <w:vAlign w:val="center"/>
                  <w:hideMark/>
                </w:tcPr>
                <w:p w14:paraId="40AFCD3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0DEFAC66" w14:textId="77777777" w:rsidTr="00372743">
              <w:trPr>
                <w:trHeight w:val="49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3F9C60C"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102F83DE"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09E29665"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consultar la información de un atleta antes de registrarlo?</w:t>
                  </w:r>
                </w:p>
              </w:tc>
              <w:tc>
                <w:tcPr>
                  <w:tcW w:w="2410" w:type="dxa"/>
                  <w:tcBorders>
                    <w:top w:val="nil"/>
                    <w:left w:val="nil"/>
                    <w:bottom w:val="single" w:sz="4" w:space="0" w:color="auto"/>
                    <w:right w:val="single" w:sz="4" w:space="0" w:color="auto"/>
                  </w:tcBorders>
                  <w:shd w:val="clear" w:color="auto" w:fill="auto"/>
                  <w:vAlign w:val="center"/>
                  <w:hideMark/>
                </w:tcPr>
                <w:p w14:paraId="54B063C0"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 se puede buscar y consultar los datos del atleta.</w:t>
                  </w:r>
                </w:p>
              </w:tc>
            </w:tr>
            <w:tr w:rsidR="00372743" w:rsidRPr="00372743" w14:paraId="34A15093" w14:textId="77777777" w:rsidTr="00372743">
              <w:trPr>
                <w:trHeight w:val="60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EB56AE5"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50D2A29D"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3BB54F8E"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editar todos los campos del perfil del atleta (incluyendo fecha de nacimiento, email, etc.)?</w:t>
                  </w:r>
                </w:p>
              </w:tc>
              <w:tc>
                <w:tcPr>
                  <w:tcW w:w="2410" w:type="dxa"/>
                  <w:tcBorders>
                    <w:top w:val="nil"/>
                    <w:left w:val="nil"/>
                    <w:bottom w:val="single" w:sz="4" w:space="0" w:color="auto"/>
                    <w:right w:val="single" w:sz="4" w:space="0" w:color="auto"/>
                  </w:tcBorders>
                  <w:shd w:val="clear" w:color="auto" w:fill="auto"/>
                  <w:vAlign w:val="center"/>
                  <w:hideMark/>
                </w:tcPr>
                <w:p w14:paraId="35B9D15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69DF908E" w14:textId="77777777" w:rsidTr="00372743">
              <w:trPr>
                <w:trHeight w:val="64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B9CD9F1"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lastRenderedPageBreak/>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3B61B16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2DE0188F"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valida la información antes de realizar la modificación?</w:t>
                  </w:r>
                </w:p>
              </w:tc>
              <w:tc>
                <w:tcPr>
                  <w:tcW w:w="2410" w:type="dxa"/>
                  <w:tcBorders>
                    <w:top w:val="nil"/>
                    <w:left w:val="nil"/>
                    <w:bottom w:val="single" w:sz="4" w:space="0" w:color="auto"/>
                    <w:right w:val="single" w:sz="4" w:space="0" w:color="auto"/>
                  </w:tcBorders>
                  <w:shd w:val="clear" w:color="auto" w:fill="auto"/>
                  <w:vAlign w:val="center"/>
                  <w:hideMark/>
                </w:tcPr>
                <w:p w14:paraId="091AF2C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33218819" w14:textId="77777777" w:rsidTr="00372743">
              <w:trPr>
                <w:trHeight w:val="48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40B98B8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2929874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Eliminación</w:t>
                  </w:r>
                </w:p>
              </w:tc>
              <w:tc>
                <w:tcPr>
                  <w:tcW w:w="3260" w:type="dxa"/>
                  <w:tcBorders>
                    <w:top w:val="nil"/>
                    <w:left w:val="nil"/>
                    <w:bottom w:val="single" w:sz="4" w:space="0" w:color="auto"/>
                    <w:right w:val="single" w:sz="4" w:space="0" w:color="auto"/>
                  </w:tcBorders>
                  <w:shd w:val="clear" w:color="000000" w:fill="DDEBF7"/>
                  <w:vAlign w:val="center"/>
                  <w:hideMark/>
                </w:tcPr>
                <w:p w14:paraId="39370668"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¿Al eliminar un atleta, se eliminan también todos sus datos asociados?</w:t>
                  </w:r>
                </w:p>
              </w:tc>
              <w:tc>
                <w:tcPr>
                  <w:tcW w:w="2410" w:type="dxa"/>
                  <w:tcBorders>
                    <w:top w:val="nil"/>
                    <w:left w:val="nil"/>
                    <w:bottom w:val="single" w:sz="4" w:space="0" w:color="auto"/>
                    <w:right w:val="single" w:sz="4" w:space="0" w:color="auto"/>
                  </w:tcBorders>
                  <w:shd w:val="clear" w:color="auto" w:fill="auto"/>
                  <w:vAlign w:val="center"/>
                  <w:hideMark/>
                </w:tcPr>
                <w:p w14:paraId="0EFDA14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93C6457" w14:textId="77777777" w:rsidTr="00372743">
              <w:trPr>
                <w:trHeight w:val="701"/>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86EF65C"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1: Gestión de Atletas</w:t>
                  </w:r>
                </w:p>
              </w:tc>
              <w:tc>
                <w:tcPr>
                  <w:tcW w:w="1276" w:type="dxa"/>
                  <w:tcBorders>
                    <w:top w:val="nil"/>
                    <w:left w:val="nil"/>
                    <w:bottom w:val="single" w:sz="4" w:space="0" w:color="auto"/>
                    <w:right w:val="single" w:sz="4" w:space="0" w:color="auto"/>
                  </w:tcBorders>
                  <w:shd w:val="clear" w:color="000000" w:fill="5B9BD5"/>
                  <w:vAlign w:val="center"/>
                  <w:hideMark/>
                </w:tcPr>
                <w:p w14:paraId="43EDE1A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Eliminación</w:t>
                  </w:r>
                </w:p>
              </w:tc>
              <w:tc>
                <w:tcPr>
                  <w:tcW w:w="3260" w:type="dxa"/>
                  <w:tcBorders>
                    <w:top w:val="nil"/>
                    <w:left w:val="nil"/>
                    <w:bottom w:val="single" w:sz="4" w:space="0" w:color="auto"/>
                    <w:right w:val="single" w:sz="4" w:space="0" w:color="auto"/>
                  </w:tcBorders>
                  <w:shd w:val="clear" w:color="000000" w:fill="DDEBF7"/>
                  <w:vAlign w:val="center"/>
                  <w:hideMark/>
                </w:tcPr>
                <w:p w14:paraId="17F62F97"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¿Existe un historial de cambios en la bitácora al eliminar un atleta?</w:t>
                  </w:r>
                </w:p>
              </w:tc>
              <w:tc>
                <w:tcPr>
                  <w:tcW w:w="2410" w:type="dxa"/>
                  <w:tcBorders>
                    <w:top w:val="nil"/>
                    <w:left w:val="nil"/>
                    <w:bottom w:val="single" w:sz="4" w:space="0" w:color="auto"/>
                    <w:right w:val="single" w:sz="4" w:space="0" w:color="auto"/>
                  </w:tcBorders>
                  <w:shd w:val="clear" w:color="auto" w:fill="auto"/>
                  <w:vAlign w:val="center"/>
                  <w:hideMark/>
                </w:tcPr>
                <w:p w14:paraId="5A8C739E"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BF248E0" w14:textId="77777777" w:rsidTr="00372743">
              <w:trPr>
                <w:trHeight w:val="273"/>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7CE245AD"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0F98098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56B1D69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registrar entrenadores con distintos grados de instrucción?</w:t>
                  </w:r>
                </w:p>
              </w:tc>
              <w:tc>
                <w:tcPr>
                  <w:tcW w:w="2410" w:type="dxa"/>
                  <w:tcBorders>
                    <w:top w:val="nil"/>
                    <w:left w:val="nil"/>
                    <w:bottom w:val="single" w:sz="4" w:space="0" w:color="auto"/>
                    <w:right w:val="single" w:sz="4" w:space="0" w:color="auto"/>
                  </w:tcBorders>
                  <w:shd w:val="clear" w:color="auto" w:fill="auto"/>
                  <w:vAlign w:val="center"/>
                  <w:hideMark/>
                </w:tcPr>
                <w:p w14:paraId="7F82E759"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76A7B109" w14:textId="77777777" w:rsidTr="00372743">
              <w:trPr>
                <w:trHeight w:val="209"/>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78E2A9D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2A9A8F9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0683A90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¿El sistema permite consultar si un entrenador ya está registrado?</w:t>
                  </w:r>
                </w:p>
              </w:tc>
              <w:tc>
                <w:tcPr>
                  <w:tcW w:w="2410" w:type="dxa"/>
                  <w:tcBorders>
                    <w:top w:val="nil"/>
                    <w:left w:val="nil"/>
                    <w:bottom w:val="single" w:sz="4" w:space="0" w:color="auto"/>
                    <w:right w:val="single" w:sz="4" w:space="0" w:color="auto"/>
                  </w:tcBorders>
                  <w:shd w:val="clear" w:color="auto" w:fill="auto"/>
                  <w:vAlign w:val="center"/>
                  <w:hideMark/>
                </w:tcPr>
                <w:p w14:paraId="03F8B0EA"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0511161C" w14:textId="77777777" w:rsidTr="00372743">
              <w:trPr>
                <w:trHeight w:val="415"/>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1A3F90AC"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139DC74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26F238B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asociar un entrenador a múltiples atletas?</w:t>
                  </w:r>
                </w:p>
              </w:tc>
              <w:tc>
                <w:tcPr>
                  <w:tcW w:w="2410" w:type="dxa"/>
                  <w:tcBorders>
                    <w:top w:val="nil"/>
                    <w:left w:val="nil"/>
                    <w:bottom w:val="single" w:sz="4" w:space="0" w:color="auto"/>
                    <w:right w:val="single" w:sz="4" w:space="0" w:color="auto"/>
                  </w:tcBorders>
                  <w:shd w:val="clear" w:color="auto" w:fill="auto"/>
                  <w:vAlign w:val="center"/>
                  <w:hideMark/>
                </w:tcPr>
                <w:p w14:paraId="3575D8F6"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6B3BB24" w14:textId="77777777" w:rsidTr="00372743">
              <w:trPr>
                <w:trHeight w:val="41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7B89E13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73932D1D"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70369BD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editar los datos de los entrenadores?</w:t>
                  </w:r>
                </w:p>
              </w:tc>
              <w:tc>
                <w:tcPr>
                  <w:tcW w:w="2410" w:type="dxa"/>
                  <w:tcBorders>
                    <w:top w:val="nil"/>
                    <w:left w:val="nil"/>
                    <w:bottom w:val="single" w:sz="4" w:space="0" w:color="auto"/>
                    <w:right w:val="single" w:sz="4" w:space="0" w:color="auto"/>
                  </w:tcBorders>
                  <w:shd w:val="clear" w:color="auto" w:fill="auto"/>
                  <w:vAlign w:val="center"/>
                  <w:hideMark/>
                </w:tcPr>
                <w:p w14:paraId="7A06172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3F0391AA" w14:textId="77777777" w:rsidTr="00372743">
              <w:trPr>
                <w:trHeight w:val="41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481F2AE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6EBE673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198A8DC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 xml:space="preserve">¿El sistema </w:t>
                  </w:r>
                  <w:proofErr w:type="gramStart"/>
                  <w:r w:rsidRPr="00372743">
                    <w:rPr>
                      <w:rFonts w:ascii="Calibri" w:eastAsia="Times New Roman" w:hAnsi="Calibri" w:cs="Calibri"/>
                      <w:color w:val="000000"/>
                      <w:kern w:val="0"/>
                      <w:sz w:val="20"/>
                      <w:lang w:eastAsia="es-VE"/>
                      <w14:ligatures w14:val="none"/>
                    </w:rPr>
                    <w:t>valida</w:t>
                  </w:r>
                  <w:proofErr w:type="gramEnd"/>
                  <w:r w:rsidRPr="00372743">
                    <w:rPr>
                      <w:rFonts w:ascii="Calibri" w:eastAsia="Times New Roman" w:hAnsi="Calibri" w:cs="Calibri"/>
                      <w:color w:val="000000"/>
                      <w:kern w:val="0"/>
                      <w:sz w:val="20"/>
                      <w:lang w:eastAsia="es-VE"/>
                      <w14:ligatures w14:val="none"/>
                    </w:rPr>
                    <w:t xml:space="preserve"> la información antes de permitir la edición?</w:t>
                  </w:r>
                </w:p>
              </w:tc>
              <w:tc>
                <w:tcPr>
                  <w:tcW w:w="2410" w:type="dxa"/>
                  <w:tcBorders>
                    <w:top w:val="nil"/>
                    <w:left w:val="nil"/>
                    <w:bottom w:val="single" w:sz="4" w:space="0" w:color="auto"/>
                    <w:right w:val="single" w:sz="4" w:space="0" w:color="auto"/>
                  </w:tcBorders>
                  <w:shd w:val="clear" w:color="auto" w:fill="auto"/>
                  <w:vAlign w:val="center"/>
                  <w:hideMark/>
                </w:tcPr>
                <w:p w14:paraId="736D3127"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05B3F56F" w14:textId="77777777" w:rsidTr="00372743">
              <w:trPr>
                <w:trHeight w:val="565"/>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06F80133"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7352BE3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4858492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cambiar la asignación de un entrenador a un atleta?</w:t>
                  </w:r>
                </w:p>
              </w:tc>
              <w:tc>
                <w:tcPr>
                  <w:tcW w:w="2410" w:type="dxa"/>
                  <w:tcBorders>
                    <w:top w:val="nil"/>
                    <w:left w:val="nil"/>
                    <w:bottom w:val="single" w:sz="4" w:space="0" w:color="auto"/>
                    <w:right w:val="single" w:sz="4" w:space="0" w:color="auto"/>
                  </w:tcBorders>
                  <w:shd w:val="clear" w:color="auto" w:fill="auto"/>
                  <w:vAlign w:val="center"/>
                  <w:hideMark/>
                </w:tcPr>
                <w:p w14:paraId="7DFA4848"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79DA7B35" w14:textId="77777777" w:rsidTr="00372743">
              <w:trPr>
                <w:trHeight w:val="625"/>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63DB5FCA"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2: Gestión de Entrenadores</w:t>
                  </w:r>
                </w:p>
              </w:tc>
              <w:tc>
                <w:tcPr>
                  <w:tcW w:w="1276" w:type="dxa"/>
                  <w:tcBorders>
                    <w:top w:val="nil"/>
                    <w:left w:val="nil"/>
                    <w:bottom w:val="single" w:sz="4" w:space="0" w:color="auto"/>
                    <w:right w:val="single" w:sz="4" w:space="0" w:color="auto"/>
                  </w:tcBorders>
                  <w:shd w:val="clear" w:color="000000" w:fill="5B9BD5"/>
                  <w:vAlign w:val="center"/>
                  <w:hideMark/>
                </w:tcPr>
                <w:p w14:paraId="71F6B89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Eliminación</w:t>
                  </w:r>
                </w:p>
              </w:tc>
              <w:tc>
                <w:tcPr>
                  <w:tcW w:w="3260" w:type="dxa"/>
                  <w:tcBorders>
                    <w:top w:val="nil"/>
                    <w:left w:val="nil"/>
                    <w:bottom w:val="single" w:sz="4" w:space="0" w:color="auto"/>
                    <w:right w:val="single" w:sz="4" w:space="0" w:color="auto"/>
                  </w:tcBorders>
                  <w:shd w:val="clear" w:color="000000" w:fill="DDEBF7"/>
                  <w:vAlign w:val="center"/>
                  <w:hideMark/>
                </w:tcPr>
                <w:p w14:paraId="2115AFB6"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¿Al eliminar un entrenador, se actualiza la tabla de entrenadores en tiempo real?</w:t>
                  </w:r>
                </w:p>
              </w:tc>
              <w:tc>
                <w:tcPr>
                  <w:tcW w:w="2410" w:type="dxa"/>
                  <w:tcBorders>
                    <w:top w:val="nil"/>
                    <w:left w:val="nil"/>
                    <w:bottom w:val="single" w:sz="4" w:space="0" w:color="auto"/>
                    <w:right w:val="single" w:sz="4" w:space="0" w:color="auto"/>
                  </w:tcBorders>
                  <w:shd w:val="clear" w:color="auto" w:fill="auto"/>
                  <w:vAlign w:val="center"/>
                  <w:hideMark/>
                </w:tcPr>
                <w:p w14:paraId="5802AE0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72B9582D" w14:textId="77777777" w:rsidTr="00372743">
              <w:trPr>
                <w:trHeight w:val="579"/>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4DB5A37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4C4C751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Creación</w:t>
                  </w:r>
                </w:p>
              </w:tc>
              <w:tc>
                <w:tcPr>
                  <w:tcW w:w="3260" w:type="dxa"/>
                  <w:tcBorders>
                    <w:top w:val="nil"/>
                    <w:left w:val="nil"/>
                    <w:bottom w:val="single" w:sz="4" w:space="0" w:color="auto"/>
                    <w:right w:val="single" w:sz="4" w:space="0" w:color="auto"/>
                  </w:tcBorders>
                  <w:shd w:val="clear" w:color="000000" w:fill="DDEBF7"/>
                  <w:vAlign w:val="center"/>
                  <w:hideMark/>
                </w:tcPr>
                <w:p w14:paraId="2C34553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crear eventos recurrentes o futuros con antelación?</w:t>
                  </w:r>
                </w:p>
              </w:tc>
              <w:tc>
                <w:tcPr>
                  <w:tcW w:w="2410" w:type="dxa"/>
                  <w:tcBorders>
                    <w:top w:val="nil"/>
                    <w:left w:val="nil"/>
                    <w:bottom w:val="single" w:sz="4" w:space="0" w:color="auto"/>
                    <w:right w:val="single" w:sz="4" w:space="0" w:color="auto"/>
                  </w:tcBorders>
                  <w:shd w:val="clear" w:color="auto" w:fill="auto"/>
                  <w:vAlign w:val="center"/>
                  <w:hideMark/>
                </w:tcPr>
                <w:p w14:paraId="6EB6B7E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76E10EA3" w14:textId="77777777" w:rsidTr="00372743">
              <w:trPr>
                <w:trHeight w:val="558"/>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4B78B8F3"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715C0CD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Creación</w:t>
                  </w:r>
                </w:p>
              </w:tc>
              <w:tc>
                <w:tcPr>
                  <w:tcW w:w="3260" w:type="dxa"/>
                  <w:tcBorders>
                    <w:top w:val="nil"/>
                    <w:left w:val="nil"/>
                    <w:bottom w:val="single" w:sz="4" w:space="0" w:color="auto"/>
                    <w:right w:val="single" w:sz="4" w:space="0" w:color="auto"/>
                  </w:tcBorders>
                  <w:shd w:val="clear" w:color="000000" w:fill="DDEBF7"/>
                  <w:vAlign w:val="center"/>
                  <w:hideMark/>
                </w:tcPr>
                <w:p w14:paraId="736516F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registrar los resultados de un evento después de su realización?</w:t>
                  </w:r>
                </w:p>
              </w:tc>
              <w:tc>
                <w:tcPr>
                  <w:tcW w:w="2410" w:type="dxa"/>
                  <w:tcBorders>
                    <w:top w:val="nil"/>
                    <w:left w:val="nil"/>
                    <w:bottom w:val="single" w:sz="4" w:space="0" w:color="auto"/>
                    <w:right w:val="single" w:sz="4" w:space="0" w:color="auto"/>
                  </w:tcBorders>
                  <w:shd w:val="clear" w:color="auto" w:fill="auto"/>
                  <w:vAlign w:val="center"/>
                  <w:hideMark/>
                </w:tcPr>
                <w:p w14:paraId="082E64E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3446C7E6" w14:textId="77777777" w:rsidTr="00372743">
              <w:trPr>
                <w:trHeight w:val="83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2FB6991"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720DBE4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Inscripción</w:t>
                  </w:r>
                </w:p>
              </w:tc>
              <w:tc>
                <w:tcPr>
                  <w:tcW w:w="3260" w:type="dxa"/>
                  <w:tcBorders>
                    <w:top w:val="nil"/>
                    <w:left w:val="nil"/>
                    <w:bottom w:val="single" w:sz="4" w:space="0" w:color="auto"/>
                    <w:right w:val="single" w:sz="4" w:space="0" w:color="auto"/>
                  </w:tcBorders>
                  <w:shd w:val="clear" w:color="000000" w:fill="DDEBF7"/>
                  <w:vAlign w:val="center"/>
                  <w:hideMark/>
                </w:tcPr>
                <w:p w14:paraId="144AC65A"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consultar los atletas inscritos antes de registrar una nueva inscripción?</w:t>
                  </w:r>
                </w:p>
              </w:tc>
              <w:tc>
                <w:tcPr>
                  <w:tcW w:w="2410" w:type="dxa"/>
                  <w:tcBorders>
                    <w:top w:val="nil"/>
                    <w:left w:val="nil"/>
                    <w:bottom w:val="single" w:sz="4" w:space="0" w:color="auto"/>
                    <w:right w:val="single" w:sz="4" w:space="0" w:color="auto"/>
                  </w:tcBorders>
                  <w:shd w:val="clear" w:color="auto" w:fill="auto"/>
                  <w:vAlign w:val="center"/>
                  <w:hideMark/>
                </w:tcPr>
                <w:p w14:paraId="13A822A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457AC3CF" w14:textId="77777777" w:rsidTr="00372743">
              <w:trPr>
                <w:trHeight w:val="28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1A6F8ADD"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442EFEA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Inscripción</w:t>
                  </w:r>
                </w:p>
              </w:tc>
              <w:tc>
                <w:tcPr>
                  <w:tcW w:w="3260" w:type="dxa"/>
                  <w:tcBorders>
                    <w:top w:val="nil"/>
                    <w:left w:val="nil"/>
                    <w:bottom w:val="single" w:sz="4" w:space="0" w:color="auto"/>
                    <w:right w:val="single" w:sz="4" w:space="0" w:color="auto"/>
                  </w:tcBorders>
                  <w:shd w:val="clear" w:color="000000" w:fill="DDEBF7"/>
                  <w:vAlign w:val="center"/>
                  <w:hideMark/>
                </w:tcPr>
                <w:p w14:paraId="59EB1EC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realizar una inscripción tardía?</w:t>
                  </w:r>
                </w:p>
              </w:tc>
              <w:tc>
                <w:tcPr>
                  <w:tcW w:w="2410" w:type="dxa"/>
                  <w:tcBorders>
                    <w:top w:val="nil"/>
                    <w:left w:val="nil"/>
                    <w:bottom w:val="single" w:sz="4" w:space="0" w:color="auto"/>
                    <w:right w:val="single" w:sz="4" w:space="0" w:color="auto"/>
                  </w:tcBorders>
                  <w:shd w:val="clear" w:color="auto" w:fill="auto"/>
                  <w:vAlign w:val="center"/>
                  <w:hideMark/>
                </w:tcPr>
                <w:p w14:paraId="2C07E22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No.</w:t>
                  </w:r>
                </w:p>
              </w:tc>
            </w:tr>
            <w:tr w:rsidR="00372743" w:rsidRPr="00372743" w14:paraId="15A7C2C0" w14:textId="77777777" w:rsidTr="00372743">
              <w:trPr>
                <w:trHeight w:val="48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11B6C268"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2B4CB9F8"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Inscripción</w:t>
                  </w:r>
                </w:p>
              </w:tc>
              <w:tc>
                <w:tcPr>
                  <w:tcW w:w="3260" w:type="dxa"/>
                  <w:tcBorders>
                    <w:top w:val="nil"/>
                    <w:left w:val="nil"/>
                    <w:bottom w:val="single" w:sz="4" w:space="0" w:color="auto"/>
                    <w:right w:val="single" w:sz="4" w:space="0" w:color="auto"/>
                  </w:tcBorders>
                  <w:shd w:val="clear" w:color="000000" w:fill="DDEBF7"/>
                  <w:vAlign w:val="center"/>
                  <w:hideMark/>
                </w:tcPr>
                <w:p w14:paraId="39871CAF"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cancelar una inscripción?</w:t>
                  </w:r>
                </w:p>
              </w:tc>
              <w:tc>
                <w:tcPr>
                  <w:tcW w:w="2410" w:type="dxa"/>
                  <w:tcBorders>
                    <w:top w:val="nil"/>
                    <w:left w:val="nil"/>
                    <w:bottom w:val="single" w:sz="4" w:space="0" w:color="auto"/>
                    <w:right w:val="single" w:sz="4" w:space="0" w:color="auto"/>
                  </w:tcBorders>
                  <w:shd w:val="clear" w:color="auto" w:fill="auto"/>
                  <w:vAlign w:val="center"/>
                  <w:hideMark/>
                </w:tcPr>
                <w:p w14:paraId="0F644B4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0103F201" w14:textId="77777777" w:rsidTr="00372743">
              <w:trPr>
                <w:trHeight w:val="56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5FE6F3D3"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3A24C8B5"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3034A68A"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modificar la fecha y hora de un evento después de haberlo creado?</w:t>
                  </w:r>
                </w:p>
              </w:tc>
              <w:tc>
                <w:tcPr>
                  <w:tcW w:w="2410" w:type="dxa"/>
                  <w:tcBorders>
                    <w:top w:val="nil"/>
                    <w:left w:val="nil"/>
                    <w:bottom w:val="single" w:sz="4" w:space="0" w:color="auto"/>
                    <w:right w:val="single" w:sz="4" w:space="0" w:color="auto"/>
                  </w:tcBorders>
                  <w:shd w:val="clear" w:color="auto" w:fill="auto"/>
                  <w:vAlign w:val="center"/>
                  <w:hideMark/>
                </w:tcPr>
                <w:p w14:paraId="6EE5CD5A"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30034163" w14:textId="77777777" w:rsidTr="00372743">
              <w:trPr>
                <w:trHeight w:val="518"/>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0F67D108"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1CCACA05"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Edición</w:t>
                  </w:r>
                </w:p>
              </w:tc>
              <w:tc>
                <w:tcPr>
                  <w:tcW w:w="3260" w:type="dxa"/>
                  <w:tcBorders>
                    <w:top w:val="nil"/>
                    <w:left w:val="nil"/>
                    <w:bottom w:val="single" w:sz="4" w:space="0" w:color="auto"/>
                    <w:right w:val="single" w:sz="4" w:space="0" w:color="auto"/>
                  </w:tcBorders>
                  <w:shd w:val="clear" w:color="000000" w:fill="DDEBF7"/>
                  <w:vAlign w:val="center"/>
                  <w:hideMark/>
                </w:tcPr>
                <w:p w14:paraId="2AB4E3F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cambiar las categorías, subcategorías y tipo de evento?</w:t>
                  </w:r>
                </w:p>
              </w:tc>
              <w:tc>
                <w:tcPr>
                  <w:tcW w:w="2410" w:type="dxa"/>
                  <w:tcBorders>
                    <w:top w:val="nil"/>
                    <w:left w:val="nil"/>
                    <w:bottom w:val="single" w:sz="4" w:space="0" w:color="auto"/>
                    <w:right w:val="single" w:sz="4" w:space="0" w:color="auto"/>
                  </w:tcBorders>
                  <w:shd w:val="clear" w:color="auto" w:fill="auto"/>
                  <w:vAlign w:val="center"/>
                  <w:hideMark/>
                </w:tcPr>
                <w:p w14:paraId="789966A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6D81A313" w14:textId="77777777" w:rsidTr="00372743">
              <w:trPr>
                <w:trHeight w:val="71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07F03DD2"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3: Gestión de Eventos</w:t>
                  </w:r>
                </w:p>
              </w:tc>
              <w:tc>
                <w:tcPr>
                  <w:tcW w:w="1276" w:type="dxa"/>
                  <w:tcBorders>
                    <w:top w:val="nil"/>
                    <w:left w:val="nil"/>
                    <w:bottom w:val="single" w:sz="4" w:space="0" w:color="auto"/>
                    <w:right w:val="single" w:sz="4" w:space="0" w:color="auto"/>
                  </w:tcBorders>
                  <w:shd w:val="clear" w:color="000000" w:fill="5B9BD5"/>
                  <w:vAlign w:val="center"/>
                  <w:hideMark/>
                </w:tcPr>
                <w:p w14:paraId="2680666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Eliminación</w:t>
                  </w:r>
                </w:p>
              </w:tc>
              <w:tc>
                <w:tcPr>
                  <w:tcW w:w="3260" w:type="dxa"/>
                  <w:tcBorders>
                    <w:top w:val="nil"/>
                    <w:left w:val="nil"/>
                    <w:bottom w:val="single" w:sz="4" w:space="0" w:color="auto"/>
                    <w:right w:val="single" w:sz="4" w:space="0" w:color="auto"/>
                  </w:tcBorders>
                  <w:shd w:val="clear" w:color="000000" w:fill="DDEBF7"/>
                  <w:vAlign w:val="center"/>
                  <w:hideMark/>
                </w:tcPr>
                <w:p w14:paraId="26E4367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¿Al eliminar un evento se eliminan también las inscripciones correspondientes?</w:t>
                  </w:r>
                </w:p>
              </w:tc>
              <w:tc>
                <w:tcPr>
                  <w:tcW w:w="2410" w:type="dxa"/>
                  <w:tcBorders>
                    <w:top w:val="nil"/>
                    <w:left w:val="nil"/>
                    <w:bottom w:val="single" w:sz="4" w:space="0" w:color="auto"/>
                    <w:right w:val="single" w:sz="4" w:space="0" w:color="auto"/>
                  </w:tcBorders>
                  <w:shd w:val="clear" w:color="auto" w:fill="auto"/>
                  <w:vAlign w:val="center"/>
                  <w:hideMark/>
                </w:tcPr>
                <w:p w14:paraId="1C0B031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04490697" w14:textId="77777777" w:rsidTr="00372743">
              <w:trPr>
                <w:trHeight w:val="53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15A126E"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4: Gestión de Pruebas WADA</w:t>
                  </w:r>
                </w:p>
              </w:tc>
              <w:tc>
                <w:tcPr>
                  <w:tcW w:w="1276" w:type="dxa"/>
                  <w:tcBorders>
                    <w:top w:val="nil"/>
                    <w:left w:val="nil"/>
                    <w:bottom w:val="single" w:sz="4" w:space="0" w:color="auto"/>
                    <w:right w:val="single" w:sz="4" w:space="0" w:color="auto"/>
                  </w:tcBorders>
                  <w:shd w:val="clear" w:color="000000" w:fill="5B9BD5"/>
                  <w:vAlign w:val="center"/>
                  <w:hideMark/>
                </w:tcPr>
                <w:p w14:paraId="1781C9A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6920B36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registrar la fecha de actualización y vencimiento de las pruebas WADA?</w:t>
                  </w:r>
                </w:p>
              </w:tc>
              <w:tc>
                <w:tcPr>
                  <w:tcW w:w="2410" w:type="dxa"/>
                  <w:tcBorders>
                    <w:top w:val="nil"/>
                    <w:left w:val="nil"/>
                    <w:bottom w:val="single" w:sz="4" w:space="0" w:color="auto"/>
                    <w:right w:val="single" w:sz="4" w:space="0" w:color="auto"/>
                  </w:tcBorders>
                  <w:shd w:val="clear" w:color="auto" w:fill="auto"/>
                  <w:vAlign w:val="center"/>
                  <w:hideMark/>
                </w:tcPr>
                <w:p w14:paraId="26902E3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43265426" w14:textId="77777777" w:rsidTr="00372743">
              <w:trPr>
                <w:trHeight w:val="50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008E7AD8"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lastRenderedPageBreak/>
                    <w:t>Módulo 4: Gestión de Pruebas WADA</w:t>
                  </w:r>
                </w:p>
              </w:tc>
              <w:tc>
                <w:tcPr>
                  <w:tcW w:w="1276" w:type="dxa"/>
                  <w:tcBorders>
                    <w:top w:val="nil"/>
                    <w:left w:val="nil"/>
                    <w:bottom w:val="single" w:sz="4" w:space="0" w:color="auto"/>
                    <w:right w:val="single" w:sz="4" w:space="0" w:color="auto"/>
                  </w:tcBorders>
                  <w:shd w:val="clear" w:color="000000" w:fill="5B9BD5"/>
                  <w:vAlign w:val="center"/>
                  <w:hideMark/>
                </w:tcPr>
                <w:p w14:paraId="750B557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4EDB458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¿El sistema permite programar una notificación automática para recordar las próximas pruebas?</w:t>
                  </w:r>
                </w:p>
              </w:tc>
              <w:tc>
                <w:tcPr>
                  <w:tcW w:w="2410" w:type="dxa"/>
                  <w:tcBorders>
                    <w:top w:val="nil"/>
                    <w:left w:val="nil"/>
                    <w:bottom w:val="single" w:sz="4" w:space="0" w:color="auto"/>
                    <w:right w:val="single" w:sz="4" w:space="0" w:color="auto"/>
                  </w:tcBorders>
                  <w:shd w:val="clear" w:color="auto" w:fill="auto"/>
                  <w:vAlign w:val="center"/>
                  <w:hideMark/>
                </w:tcPr>
                <w:p w14:paraId="4D07E699"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 se realiza automáticamente.</w:t>
                  </w:r>
                </w:p>
              </w:tc>
            </w:tr>
            <w:tr w:rsidR="00372743" w:rsidRPr="00372743" w14:paraId="5B31E894" w14:textId="77777777" w:rsidTr="00372743">
              <w:trPr>
                <w:trHeight w:val="33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077041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4: Gestión de Pruebas WADA</w:t>
                  </w:r>
                </w:p>
              </w:tc>
              <w:tc>
                <w:tcPr>
                  <w:tcW w:w="1276" w:type="dxa"/>
                  <w:tcBorders>
                    <w:top w:val="nil"/>
                    <w:left w:val="nil"/>
                    <w:bottom w:val="single" w:sz="4" w:space="0" w:color="auto"/>
                    <w:right w:val="single" w:sz="4" w:space="0" w:color="auto"/>
                  </w:tcBorders>
                  <w:shd w:val="clear" w:color="000000" w:fill="5B9BD5"/>
                  <w:vAlign w:val="center"/>
                  <w:hideMark/>
                </w:tcPr>
                <w:p w14:paraId="60E5528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Modificación</w:t>
                  </w:r>
                </w:p>
              </w:tc>
              <w:tc>
                <w:tcPr>
                  <w:tcW w:w="3260" w:type="dxa"/>
                  <w:tcBorders>
                    <w:top w:val="nil"/>
                    <w:left w:val="nil"/>
                    <w:bottom w:val="single" w:sz="4" w:space="0" w:color="auto"/>
                    <w:right w:val="single" w:sz="4" w:space="0" w:color="auto"/>
                  </w:tcBorders>
                  <w:shd w:val="clear" w:color="000000" w:fill="DDEBF7"/>
                  <w:vAlign w:val="center"/>
                  <w:hideMark/>
                </w:tcPr>
                <w:p w14:paraId="589BF34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modificar una prueba WADA después de haber sido registrada?</w:t>
                  </w:r>
                </w:p>
              </w:tc>
              <w:tc>
                <w:tcPr>
                  <w:tcW w:w="2410" w:type="dxa"/>
                  <w:tcBorders>
                    <w:top w:val="nil"/>
                    <w:left w:val="nil"/>
                    <w:bottom w:val="single" w:sz="4" w:space="0" w:color="auto"/>
                    <w:right w:val="single" w:sz="4" w:space="0" w:color="auto"/>
                  </w:tcBorders>
                  <w:shd w:val="clear" w:color="auto" w:fill="auto"/>
                  <w:vAlign w:val="center"/>
                  <w:hideMark/>
                </w:tcPr>
                <w:p w14:paraId="71D03298"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22C9C666" w14:textId="77777777" w:rsidTr="00372743">
              <w:trPr>
                <w:trHeight w:val="28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4B45D3E"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4: Gestión de Pruebas WADA</w:t>
                  </w:r>
                </w:p>
              </w:tc>
              <w:tc>
                <w:tcPr>
                  <w:tcW w:w="1276" w:type="dxa"/>
                  <w:tcBorders>
                    <w:top w:val="nil"/>
                    <w:left w:val="nil"/>
                    <w:bottom w:val="single" w:sz="4" w:space="0" w:color="auto"/>
                    <w:right w:val="single" w:sz="4" w:space="0" w:color="auto"/>
                  </w:tcBorders>
                  <w:shd w:val="clear" w:color="000000" w:fill="5B9BD5"/>
                  <w:vAlign w:val="center"/>
                  <w:hideMark/>
                </w:tcPr>
                <w:p w14:paraId="3669E772"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Eliminación</w:t>
                  </w:r>
                </w:p>
              </w:tc>
              <w:tc>
                <w:tcPr>
                  <w:tcW w:w="3260" w:type="dxa"/>
                  <w:tcBorders>
                    <w:top w:val="nil"/>
                    <w:left w:val="nil"/>
                    <w:bottom w:val="single" w:sz="4" w:space="0" w:color="auto"/>
                    <w:right w:val="single" w:sz="4" w:space="0" w:color="auto"/>
                  </w:tcBorders>
                  <w:shd w:val="clear" w:color="000000" w:fill="DDEBF7"/>
                  <w:vAlign w:val="center"/>
                  <w:hideMark/>
                </w:tcPr>
                <w:p w14:paraId="17E0C4AD"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eliminar una prueba WADA después de haber sido registrada?</w:t>
                  </w:r>
                </w:p>
              </w:tc>
              <w:tc>
                <w:tcPr>
                  <w:tcW w:w="2410" w:type="dxa"/>
                  <w:tcBorders>
                    <w:top w:val="nil"/>
                    <w:left w:val="nil"/>
                    <w:bottom w:val="single" w:sz="4" w:space="0" w:color="auto"/>
                    <w:right w:val="single" w:sz="4" w:space="0" w:color="auto"/>
                  </w:tcBorders>
                  <w:shd w:val="clear" w:color="auto" w:fill="auto"/>
                  <w:vAlign w:val="center"/>
                  <w:hideMark/>
                </w:tcPr>
                <w:p w14:paraId="24E5E688"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4A9999F5" w14:textId="77777777" w:rsidTr="00372743">
              <w:trPr>
                <w:trHeight w:val="22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1CD0C7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5: Gestión de Mensualidad</w:t>
                  </w:r>
                </w:p>
              </w:tc>
              <w:tc>
                <w:tcPr>
                  <w:tcW w:w="1276" w:type="dxa"/>
                  <w:tcBorders>
                    <w:top w:val="nil"/>
                    <w:left w:val="nil"/>
                    <w:bottom w:val="single" w:sz="4" w:space="0" w:color="auto"/>
                    <w:right w:val="single" w:sz="4" w:space="0" w:color="auto"/>
                  </w:tcBorders>
                  <w:shd w:val="clear" w:color="000000" w:fill="5B9BD5"/>
                  <w:vAlign w:val="center"/>
                  <w:hideMark/>
                </w:tcPr>
                <w:p w14:paraId="22645A7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7EF07A1F"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¿Las mensualidades se registran a través de atletas ya inscritos?</w:t>
                  </w:r>
                </w:p>
              </w:tc>
              <w:tc>
                <w:tcPr>
                  <w:tcW w:w="2410" w:type="dxa"/>
                  <w:tcBorders>
                    <w:top w:val="nil"/>
                    <w:left w:val="nil"/>
                    <w:bottom w:val="single" w:sz="4" w:space="0" w:color="auto"/>
                    <w:right w:val="single" w:sz="4" w:space="0" w:color="auto"/>
                  </w:tcBorders>
                  <w:shd w:val="clear" w:color="auto" w:fill="auto"/>
                  <w:vAlign w:val="center"/>
                  <w:hideMark/>
                </w:tcPr>
                <w:p w14:paraId="6A89FC1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2C120785" w14:textId="77777777" w:rsidTr="00372743">
              <w:trPr>
                <w:trHeight w:val="87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01B4396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5: Gestión de Mensualidad</w:t>
                  </w:r>
                </w:p>
              </w:tc>
              <w:tc>
                <w:tcPr>
                  <w:tcW w:w="1276" w:type="dxa"/>
                  <w:tcBorders>
                    <w:top w:val="nil"/>
                    <w:left w:val="nil"/>
                    <w:bottom w:val="single" w:sz="4" w:space="0" w:color="auto"/>
                    <w:right w:val="single" w:sz="4" w:space="0" w:color="auto"/>
                  </w:tcBorders>
                  <w:shd w:val="clear" w:color="000000" w:fill="5B9BD5"/>
                  <w:vAlign w:val="center"/>
                  <w:hideMark/>
                </w:tcPr>
                <w:p w14:paraId="7A0ADF62"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0E28B0F0"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 consultar la lista de mensualidades de los atletas antes de registrarlas?</w:t>
                  </w:r>
                </w:p>
              </w:tc>
              <w:tc>
                <w:tcPr>
                  <w:tcW w:w="2410" w:type="dxa"/>
                  <w:tcBorders>
                    <w:top w:val="nil"/>
                    <w:left w:val="nil"/>
                    <w:bottom w:val="single" w:sz="4" w:space="0" w:color="auto"/>
                    <w:right w:val="single" w:sz="4" w:space="0" w:color="auto"/>
                  </w:tcBorders>
                  <w:shd w:val="clear" w:color="auto" w:fill="auto"/>
                  <w:vAlign w:val="center"/>
                  <w:hideMark/>
                </w:tcPr>
                <w:p w14:paraId="4A1894D2"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37E696AC" w14:textId="77777777" w:rsidTr="00372743">
              <w:trPr>
                <w:trHeight w:val="554"/>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4AB73AE1"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5: Gestión de Mensualidad</w:t>
                  </w:r>
                </w:p>
              </w:tc>
              <w:tc>
                <w:tcPr>
                  <w:tcW w:w="1276" w:type="dxa"/>
                  <w:tcBorders>
                    <w:top w:val="nil"/>
                    <w:left w:val="nil"/>
                    <w:bottom w:val="single" w:sz="4" w:space="0" w:color="auto"/>
                    <w:right w:val="single" w:sz="4" w:space="0" w:color="auto"/>
                  </w:tcBorders>
                  <w:shd w:val="clear" w:color="000000" w:fill="5B9BD5"/>
                  <w:vAlign w:val="center"/>
                  <w:hideMark/>
                </w:tcPr>
                <w:p w14:paraId="725AA11A"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Registro</w:t>
                  </w:r>
                </w:p>
              </w:tc>
              <w:tc>
                <w:tcPr>
                  <w:tcW w:w="3260" w:type="dxa"/>
                  <w:tcBorders>
                    <w:top w:val="nil"/>
                    <w:left w:val="nil"/>
                    <w:bottom w:val="single" w:sz="4" w:space="0" w:color="auto"/>
                    <w:right w:val="single" w:sz="4" w:space="0" w:color="auto"/>
                  </w:tcBorders>
                  <w:shd w:val="clear" w:color="000000" w:fill="DDEBF7"/>
                  <w:vAlign w:val="center"/>
                  <w:hideMark/>
                </w:tcPr>
                <w:p w14:paraId="19E35AB5"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¿Para hacer el registro de una mensualidad, puede seleccionarse un atleta o hacerlo manualmente?</w:t>
                  </w:r>
                </w:p>
              </w:tc>
              <w:tc>
                <w:tcPr>
                  <w:tcW w:w="2410" w:type="dxa"/>
                  <w:tcBorders>
                    <w:top w:val="nil"/>
                    <w:left w:val="nil"/>
                    <w:bottom w:val="single" w:sz="4" w:space="0" w:color="auto"/>
                    <w:right w:val="single" w:sz="4" w:space="0" w:color="auto"/>
                  </w:tcBorders>
                  <w:shd w:val="clear" w:color="auto" w:fill="auto"/>
                  <w:vAlign w:val="center"/>
                  <w:hideMark/>
                </w:tcPr>
                <w:p w14:paraId="421B99C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 ambas opciones son posibles.</w:t>
                  </w:r>
                </w:p>
              </w:tc>
            </w:tr>
            <w:tr w:rsidR="00372743" w:rsidRPr="00372743" w14:paraId="749FA553" w14:textId="77777777" w:rsidTr="00372743">
              <w:trPr>
                <w:trHeight w:val="380"/>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42F0D3E"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3C1BC55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106D53F9"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filtrando por edad de los atletas?</w:t>
                  </w:r>
                </w:p>
              </w:tc>
              <w:tc>
                <w:tcPr>
                  <w:tcW w:w="2410" w:type="dxa"/>
                  <w:tcBorders>
                    <w:top w:val="nil"/>
                    <w:left w:val="nil"/>
                    <w:bottom w:val="single" w:sz="4" w:space="0" w:color="auto"/>
                    <w:right w:val="single" w:sz="4" w:space="0" w:color="auto"/>
                  </w:tcBorders>
                  <w:shd w:val="clear" w:color="auto" w:fill="auto"/>
                  <w:vAlign w:val="center"/>
                  <w:hideMark/>
                </w:tcPr>
                <w:p w14:paraId="4D3B3CFD"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70C8EF4A" w14:textId="77777777" w:rsidTr="00372743">
              <w:trPr>
                <w:trHeight w:val="30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2B96652D"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43B44B49"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76B9047C"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filtrando por peso de los atletas?</w:t>
                  </w:r>
                </w:p>
              </w:tc>
              <w:tc>
                <w:tcPr>
                  <w:tcW w:w="2410" w:type="dxa"/>
                  <w:tcBorders>
                    <w:top w:val="nil"/>
                    <w:left w:val="nil"/>
                    <w:bottom w:val="single" w:sz="4" w:space="0" w:color="auto"/>
                    <w:right w:val="single" w:sz="4" w:space="0" w:color="auto"/>
                  </w:tcBorders>
                  <w:shd w:val="clear" w:color="auto" w:fill="auto"/>
                  <w:vAlign w:val="center"/>
                  <w:hideMark/>
                </w:tcPr>
                <w:p w14:paraId="32EE0880"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46CB0DB" w14:textId="77777777" w:rsidTr="00372743">
              <w:trPr>
                <w:trHeight w:val="522"/>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6790CD16"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3918B1B7"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03668277"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filtrando por edades de los entrenadores?</w:t>
                  </w:r>
                </w:p>
              </w:tc>
              <w:tc>
                <w:tcPr>
                  <w:tcW w:w="2410" w:type="dxa"/>
                  <w:tcBorders>
                    <w:top w:val="nil"/>
                    <w:left w:val="nil"/>
                    <w:bottom w:val="single" w:sz="4" w:space="0" w:color="auto"/>
                    <w:right w:val="single" w:sz="4" w:space="0" w:color="auto"/>
                  </w:tcBorders>
                  <w:shd w:val="clear" w:color="auto" w:fill="auto"/>
                  <w:vAlign w:val="center"/>
                  <w:hideMark/>
                </w:tcPr>
                <w:p w14:paraId="0EA7BF90"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1B099570" w14:textId="77777777" w:rsidTr="00372743">
              <w:trPr>
                <w:trHeight w:val="556"/>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68C9AE94"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1C3B489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295DC1F9"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filtrando por fechas de eventos?</w:t>
                  </w:r>
                </w:p>
              </w:tc>
              <w:tc>
                <w:tcPr>
                  <w:tcW w:w="2410" w:type="dxa"/>
                  <w:tcBorders>
                    <w:top w:val="nil"/>
                    <w:left w:val="nil"/>
                    <w:bottom w:val="single" w:sz="4" w:space="0" w:color="auto"/>
                    <w:right w:val="single" w:sz="4" w:space="0" w:color="auto"/>
                  </w:tcBorders>
                  <w:shd w:val="clear" w:color="auto" w:fill="auto"/>
                  <w:vAlign w:val="center"/>
                  <w:hideMark/>
                </w:tcPr>
                <w:p w14:paraId="0CE7288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8823F2F" w14:textId="77777777" w:rsidTr="00372743">
              <w:trPr>
                <w:trHeight w:val="551"/>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59B6A27B"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4E843CB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421B5316"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filtrando por fecha de mensualidades?</w:t>
                  </w:r>
                </w:p>
              </w:tc>
              <w:tc>
                <w:tcPr>
                  <w:tcW w:w="2410" w:type="dxa"/>
                  <w:tcBorders>
                    <w:top w:val="nil"/>
                    <w:left w:val="nil"/>
                    <w:bottom w:val="single" w:sz="4" w:space="0" w:color="auto"/>
                    <w:right w:val="single" w:sz="4" w:space="0" w:color="auto"/>
                  </w:tcBorders>
                  <w:shd w:val="clear" w:color="auto" w:fill="auto"/>
                  <w:vAlign w:val="center"/>
                  <w:hideMark/>
                </w:tcPr>
                <w:p w14:paraId="2D4F5BD1"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5DDB7F0" w14:textId="77777777" w:rsidTr="00372743">
              <w:trPr>
                <w:trHeight w:val="558"/>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17BEDB3F"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0FEDCC51"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30C3FD65"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¿El sistema permite sacar el reporte completo de las pruebas WADA registradas?</w:t>
                  </w:r>
                </w:p>
              </w:tc>
              <w:tc>
                <w:tcPr>
                  <w:tcW w:w="2410" w:type="dxa"/>
                  <w:tcBorders>
                    <w:top w:val="nil"/>
                    <w:left w:val="nil"/>
                    <w:bottom w:val="single" w:sz="4" w:space="0" w:color="auto"/>
                    <w:right w:val="single" w:sz="4" w:space="0" w:color="auto"/>
                  </w:tcBorders>
                  <w:shd w:val="clear" w:color="auto" w:fill="auto"/>
                  <w:vAlign w:val="center"/>
                  <w:hideMark/>
                </w:tcPr>
                <w:p w14:paraId="69DCC77B"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r w:rsidR="00372743" w:rsidRPr="00372743" w14:paraId="510AF497" w14:textId="77777777" w:rsidTr="00372743">
              <w:trPr>
                <w:trHeight w:val="385"/>
              </w:trPr>
              <w:tc>
                <w:tcPr>
                  <w:tcW w:w="2013" w:type="dxa"/>
                  <w:tcBorders>
                    <w:top w:val="nil"/>
                    <w:left w:val="single" w:sz="4" w:space="0" w:color="auto"/>
                    <w:bottom w:val="single" w:sz="4" w:space="0" w:color="auto"/>
                    <w:right w:val="single" w:sz="4" w:space="0" w:color="auto"/>
                  </w:tcBorders>
                  <w:shd w:val="clear" w:color="000000" w:fill="5B9BD5"/>
                  <w:vAlign w:val="center"/>
                  <w:hideMark/>
                </w:tcPr>
                <w:p w14:paraId="35E64E80"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Módulo 6: Reportes</w:t>
                  </w:r>
                </w:p>
              </w:tc>
              <w:tc>
                <w:tcPr>
                  <w:tcW w:w="1276" w:type="dxa"/>
                  <w:tcBorders>
                    <w:top w:val="nil"/>
                    <w:left w:val="nil"/>
                    <w:bottom w:val="single" w:sz="4" w:space="0" w:color="auto"/>
                    <w:right w:val="single" w:sz="4" w:space="0" w:color="auto"/>
                  </w:tcBorders>
                  <w:shd w:val="clear" w:color="000000" w:fill="5B9BD5"/>
                  <w:vAlign w:val="center"/>
                  <w:hideMark/>
                </w:tcPr>
                <w:p w14:paraId="5F5E55F2" w14:textId="77777777" w:rsidR="00372743" w:rsidRPr="00372743" w:rsidRDefault="00372743" w:rsidP="00372743">
                  <w:pPr>
                    <w:spacing w:after="0" w:line="240" w:lineRule="auto"/>
                    <w:jc w:val="center"/>
                    <w:rPr>
                      <w:rFonts w:ascii="Calibri" w:eastAsia="Times New Roman" w:hAnsi="Calibri" w:cs="Calibri"/>
                      <w:color w:val="FFFFFF"/>
                      <w:kern w:val="0"/>
                      <w:sz w:val="20"/>
                      <w:lang w:eastAsia="es-VE"/>
                      <w14:ligatures w14:val="none"/>
                    </w:rPr>
                  </w:pPr>
                  <w:r w:rsidRPr="00372743">
                    <w:rPr>
                      <w:rFonts w:ascii="Calibri" w:eastAsia="Times New Roman" w:hAnsi="Calibri" w:cs="Calibri"/>
                      <w:color w:val="FFFFFF"/>
                      <w:kern w:val="0"/>
                      <w:sz w:val="20"/>
                      <w:lang w:eastAsia="es-VE"/>
                      <w14:ligatures w14:val="none"/>
                    </w:rPr>
                    <w:t>Reportes</w:t>
                  </w:r>
                </w:p>
              </w:tc>
              <w:tc>
                <w:tcPr>
                  <w:tcW w:w="3260" w:type="dxa"/>
                  <w:tcBorders>
                    <w:top w:val="nil"/>
                    <w:left w:val="nil"/>
                    <w:bottom w:val="single" w:sz="4" w:space="0" w:color="auto"/>
                    <w:right w:val="single" w:sz="4" w:space="0" w:color="auto"/>
                  </w:tcBorders>
                  <w:shd w:val="clear" w:color="000000" w:fill="DDEBF7"/>
                  <w:vAlign w:val="center"/>
                  <w:hideMark/>
                </w:tcPr>
                <w:p w14:paraId="41140FC3"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¿Se pueden generar reportes de asistencia de los atletas o entrenadores?</w:t>
                  </w:r>
                </w:p>
              </w:tc>
              <w:tc>
                <w:tcPr>
                  <w:tcW w:w="2410" w:type="dxa"/>
                  <w:tcBorders>
                    <w:top w:val="nil"/>
                    <w:left w:val="nil"/>
                    <w:bottom w:val="single" w:sz="4" w:space="0" w:color="auto"/>
                    <w:right w:val="single" w:sz="4" w:space="0" w:color="auto"/>
                  </w:tcBorders>
                  <w:shd w:val="clear" w:color="auto" w:fill="auto"/>
                  <w:vAlign w:val="center"/>
                  <w:hideMark/>
                </w:tcPr>
                <w:p w14:paraId="39AD866E" w14:textId="77777777" w:rsidR="00372743" w:rsidRPr="00372743" w:rsidRDefault="00372743" w:rsidP="00372743">
                  <w:pPr>
                    <w:spacing w:after="0" w:line="240" w:lineRule="auto"/>
                    <w:jc w:val="center"/>
                    <w:rPr>
                      <w:rFonts w:ascii="Calibri" w:eastAsia="Times New Roman" w:hAnsi="Calibri" w:cs="Calibri"/>
                      <w:color w:val="000000"/>
                      <w:kern w:val="0"/>
                      <w:sz w:val="20"/>
                      <w:lang w:eastAsia="es-VE"/>
                      <w14:ligatures w14:val="none"/>
                    </w:rPr>
                  </w:pPr>
                  <w:r w:rsidRPr="00372743">
                    <w:rPr>
                      <w:rFonts w:ascii="Calibri" w:eastAsia="Times New Roman" w:hAnsi="Calibri" w:cs="Calibri"/>
                      <w:color w:val="000000"/>
                      <w:kern w:val="0"/>
                      <w:sz w:val="20"/>
                      <w:lang w:eastAsia="es-VE"/>
                      <w14:ligatures w14:val="none"/>
                    </w:rPr>
                    <w:t>Sí.</w:t>
                  </w:r>
                </w:p>
              </w:tc>
            </w:tr>
          </w:tbl>
          <w:p w14:paraId="64F07185" w14:textId="1362EC3A" w:rsidR="00713547" w:rsidRDefault="00713547" w:rsidP="0062299A">
            <w:pPr>
              <w:ind w:right="40"/>
              <w:rPr>
                <w:rFonts w:ascii="Times New Roman" w:hAnsi="Times New Roman" w:cs="Times New Roman"/>
                <w:sz w:val="24"/>
              </w:rPr>
            </w:pPr>
          </w:p>
          <w:p w14:paraId="773FDFF1" w14:textId="77777777" w:rsidR="00713547" w:rsidRDefault="00713547" w:rsidP="0062299A">
            <w:pPr>
              <w:ind w:right="40"/>
              <w:rPr>
                <w:rFonts w:ascii="Times New Roman" w:hAnsi="Times New Roman" w:cs="Times New Roman"/>
                <w:sz w:val="24"/>
              </w:rPr>
            </w:pPr>
          </w:p>
          <w:p w14:paraId="687F1E94" w14:textId="77777777" w:rsidR="00713547" w:rsidRPr="005D238E" w:rsidRDefault="00713547" w:rsidP="0062299A">
            <w:pPr>
              <w:ind w:right="40"/>
              <w:rPr>
                <w:rFonts w:ascii="Times New Roman" w:hAnsi="Times New Roman" w:cs="Times New Roman"/>
                <w:sz w:val="24"/>
              </w:rPr>
            </w:pPr>
          </w:p>
        </w:tc>
      </w:tr>
    </w:tbl>
    <w:p w14:paraId="627128D7" w14:textId="77777777" w:rsidR="00713547" w:rsidRDefault="00713547">
      <w:pPr>
        <w:rPr>
          <w:rFonts w:ascii="Times New Roman" w:hAnsi="Times New Roman"/>
          <w:sz w:val="24"/>
        </w:rPr>
      </w:pPr>
    </w:p>
    <w:p w14:paraId="4C9DA6CD" w14:textId="77777777" w:rsidR="00386008" w:rsidRDefault="00386008">
      <w:pPr>
        <w:rPr>
          <w:rFonts w:ascii="Times New Roman" w:hAnsi="Times New Roman"/>
          <w:sz w:val="24"/>
        </w:rPr>
      </w:pPr>
    </w:p>
    <w:p w14:paraId="5714E5B5" w14:textId="77777777" w:rsidR="00386008" w:rsidRDefault="00386008">
      <w:pPr>
        <w:rPr>
          <w:rFonts w:ascii="Times New Roman" w:hAnsi="Times New Roman"/>
          <w:sz w:val="24"/>
        </w:rPr>
      </w:pPr>
    </w:p>
    <w:p w14:paraId="57BD256C" w14:textId="77777777" w:rsidR="00386008" w:rsidRDefault="00386008">
      <w:pPr>
        <w:rPr>
          <w:rFonts w:ascii="Times New Roman" w:hAnsi="Times New Roman"/>
          <w:sz w:val="24"/>
        </w:rPr>
      </w:pPr>
    </w:p>
    <w:p w14:paraId="2A38A6D5" w14:textId="77777777" w:rsidR="00713547" w:rsidRDefault="00713547">
      <w:pPr>
        <w:rPr>
          <w:rFonts w:ascii="Times New Roman" w:hAnsi="Times New Roman"/>
          <w:sz w:val="24"/>
        </w:rPr>
      </w:pPr>
    </w:p>
    <w:p w14:paraId="2D12427E" w14:textId="0D20A3C4" w:rsidR="00022D47" w:rsidRPr="00713547" w:rsidRDefault="00713547">
      <w:pPr>
        <w:rPr>
          <w:rFonts w:ascii="Times New Roman" w:hAnsi="Times New Roman"/>
          <w:sz w:val="24"/>
        </w:rPr>
      </w:pPr>
      <w:r w:rsidRPr="00713547">
        <w:rPr>
          <w:rFonts w:ascii="Times New Roman" w:hAnsi="Times New Roman"/>
          <w:sz w:val="24"/>
        </w:rPr>
        <w:lastRenderedPageBreak/>
        <w:t>Prueba Beta 5.3.3</w:t>
      </w:r>
    </w:p>
    <w:tbl>
      <w:tblPr>
        <w:tblStyle w:val="Tablaconcuadrcula"/>
        <w:tblW w:w="10742" w:type="dxa"/>
        <w:tblInd w:w="168" w:type="dxa"/>
        <w:tblLayout w:type="fixed"/>
        <w:tblLook w:val="04A0" w:firstRow="1" w:lastRow="0" w:firstColumn="1" w:lastColumn="0" w:noHBand="0" w:noVBand="1"/>
      </w:tblPr>
      <w:tblGrid>
        <w:gridCol w:w="1283"/>
        <w:gridCol w:w="9459"/>
      </w:tblGrid>
      <w:tr w:rsidR="00713547" w14:paraId="238804EE" w14:textId="77777777" w:rsidTr="00765910">
        <w:trPr>
          <w:trHeight w:val="315"/>
        </w:trPr>
        <w:tc>
          <w:tcPr>
            <w:tcW w:w="1283" w:type="dxa"/>
          </w:tcPr>
          <w:p w14:paraId="51ECC1FD" w14:textId="77777777" w:rsidR="00022D47" w:rsidRPr="00707254" w:rsidRDefault="00022D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Objetivo de prueba</w:t>
            </w:r>
          </w:p>
        </w:tc>
        <w:tc>
          <w:tcPr>
            <w:tcW w:w="9459" w:type="dxa"/>
          </w:tcPr>
          <w:p w14:paraId="02DAEB78" w14:textId="669A90E6" w:rsidR="00022D47" w:rsidRPr="00022D47" w:rsidRDefault="00022D47" w:rsidP="00022D47">
            <w:pPr>
              <w:ind w:right="40"/>
              <w:rPr>
                <w:rFonts w:ascii="Times New Roman" w:hAnsi="Times New Roman" w:cs="Times New Roman"/>
                <w:sz w:val="24"/>
                <w:szCs w:val="24"/>
                <w:lang w:val="es-ES"/>
              </w:rPr>
            </w:pPr>
            <w:r w:rsidRPr="00022D47">
              <w:rPr>
                <w:rFonts w:ascii="Times New Roman" w:hAnsi="Times New Roman" w:cs="Times New Roman"/>
                <w:sz w:val="24"/>
              </w:rPr>
              <w:t xml:space="preserve">El objetivo de esta prueba es validar la funcionalidad, usabilidad y rendimiento de los diferentes módulos del sistema en un entorno real. Durante la prueba, se ha solicitado al personal del gimnasio que interactuara directamente con el sistema y completara un formulario de Google </w:t>
            </w:r>
            <w:proofErr w:type="spellStart"/>
            <w:r w:rsidRPr="00022D47">
              <w:rPr>
                <w:rFonts w:ascii="Times New Roman" w:hAnsi="Times New Roman" w:cs="Times New Roman"/>
                <w:sz w:val="24"/>
              </w:rPr>
              <w:t>Forms</w:t>
            </w:r>
            <w:proofErr w:type="spellEnd"/>
            <w:r w:rsidRPr="00022D47">
              <w:rPr>
                <w:rFonts w:ascii="Times New Roman" w:hAnsi="Times New Roman" w:cs="Times New Roman"/>
                <w:sz w:val="24"/>
              </w:rPr>
              <w:t>, donde se evaluaron aspectos clave de cada módulo. Esta evaluación permite identificar posibles errores, áreas de mejora y aspectos que requieren optimización antes de la implementación definitiva del sistema.</w:t>
            </w:r>
          </w:p>
        </w:tc>
      </w:tr>
      <w:tr w:rsidR="00713547" w14:paraId="34BDD183" w14:textId="77777777" w:rsidTr="00765910">
        <w:trPr>
          <w:trHeight w:val="315"/>
        </w:trPr>
        <w:tc>
          <w:tcPr>
            <w:tcW w:w="1283" w:type="dxa"/>
          </w:tcPr>
          <w:p w14:paraId="3431E9FE" w14:textId="77777777" w:rsidR="00022D47" w:rsidRPr="00707254" w:rsidRDefault="00022D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Técnicas</w:t>
            </w:r>
          </w:p>
        </w:tc>
        <w:tc>
          <w:tcPr>
            <w:tcW w:w="9459" w:type="dxa"/>
          </w:tcPr>
          <w:p w14:paraId="79EA8358" w14:textId="6EF9D5AF" w:rsidR="00022D47" w:rsidRPr="00022D47" w:rsidRDefault="00022D47" w:rsidP="0062299A">
            <w:pPr>
              <w:ind w:right="40"/>
              <w:jc w:val="both"/>
              <w:rPr>
                <w:rFonts w:ascii="Times New Roman" w:hAnsi="Times New Roman" w:cs="Times New Roman"/>
                <w:b/>
                <w:bCs/>
                <w:sz w:val="24"/>
                <w:szCs w:val="24"/>
                <w:lang w:val="es-ES"/>
              </w:rPr>
            </w:pPr>
            <w:r w:rsidRPr="00022D47">
              <w:rPr>
                <w:rFonts w:ascii="Times New Roman" w:hAnsi="Times New Roman" w:cs="Times New Roman"/>
                <w:sz w:val="24"/>
              </w:rPr>
              <w:t xml:space="preserve">Para la ejecución de la prueba, se utilizó una combinación de observación directa y retroalimentación estructurada. Los usuarios finales interactuaron con el sistema de manera libre y se les pidió que completaran un cuestionario en Google </w:t>
            </w:r>
            <w:proofErr w:type="spellStart"/>
            <w:r w:rsidRPr="00022D47">
              <w:rPr>
                <w:rFonts w:ascii="Times New Roman" w:hAnsi="Times New Roman" w:cs="Times New Roman"/>
                <w:sz w:val="24"/>
              </w:rPr>
              <w:t>Forms</w:t>
            </w:r>
            <w:proofErr w:type="spellEnd"/>
            <w:r w:rsidRPr="00022D47">
              <w:rPr>
                <w:rFonts w:ascii="Times New Roman" w:hAnsi="Times New Roman" w:cs="Times New Roman"/>
                <w:sz w:val="24"/>
              </w:rPr>
              <w:t xml:space="preserve">, proporcionando información detallada sobre su experiencia con cada módulo. Además, como parte del proceso de validación, se levantó una carta formal para ser firmada por los miembros de la comunidad del gimnasio, asegurando así que el </w:t>
            </w:r>
            <w:proofErr w:type="spellStart"/>
            <w:r w:rsidRPr="00022D47">
              <w:rPr>
                <w:rFonts w:ascii="Times New Roman" w:hAnsi="Times New Roman" w:cs="Times New Roman"/>
                <w:sz w:val="24"/>
              </w:rPr>
              <w:t>feedback</w:t>
            </w:r>
            <w:proofErr w:type="spellEnd"/>
            <w:r w:rsidRPr="00022D47">
              <w:rPr>
                <w:rFonts w:ascii="Times New Roman" w:hAnsi="Times New Roman" w:cs="Times New Roman"/>
                <w:sz w:val="24"/>
              </w:rPr>
              <w:t xml:space="preserve"> recibido reflejara la opinión de un grupo representativo de usuarios.</w:t>
            </w:r>
          </w:p>
        </w:tc>
      </w:tr>
      <w:tr w:rsidR="00713547" w:rsidRPr="005D238E" w14:paraId="102A2556" w14:textId="77777777" w:rsidTr="00765910">
        <w:trPr>
          <w:trHeight w:val="315"/>
        </w:trPr>
        <w:tc>
          <w:tcPr>
            <w:tcW w:w="1283" w:type="dxa"/>
          </w:tcPr>
          <w:p w14:paraId="711B62E2" w14:textId="77777777" w:rsidR="00022D47" w:rsidRPr="00707254" w:rsidRDefault="00022D47"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Interfaz Asociada</w:t>
            </w:r>
          </w:p>
        </w:tc>
        <w:tc>
          <w:tcPr>
            <w:tcW w:w="9459" w:type="dxa"/>
          </w:tcPr>
          <w:p w14:paraId="42AD5F34" w14:textId="529645B9" w:rsidR="00022D47" w:rsidRPr="005D238E" w:rsidRDefault="00022D47" w:rsidP="0062299A">
            <w:pPr>
              <w:ind w:right="40"/>
              <w:rPr>
                <w:rFonts w:ascii="Times New Roman" w:hAnsi="Times New Roman" w:cs="Times New Roman"/>
                <w:sz w:val="24"/>
                <w:szCs w:val="24"/>
              </w:rPr>
            </w:pPr>
            <w:r w:rsidRPr="005D238E">
              <w:rPr>
                <w:rFonts w:ascii="Times New Roman" w:hAnsi="Times New Roman" w:cs="Times New Roman"/>
                <w:sz w:val="24"/>
                <w:szCs w:val="24"/>
              </w:rPr>
              <w:t>?p=</w:t>
            </w:r>
            <w:proofErr w:type="spellStart"/>
            <w:r w:rsidRPr="005D238E">
              <w:rPr>
                <w:rFonts w:ascii="Times New Roman" w:hAnsi="Times New Roman" w:cs="Times New Roman"/>
                <w:sz w:val="24"/>
                <w:szCs w:val="24"/>
              </w:rPr>
              <w:t>login</w:t>
            </w:r>
            <w:proofErr w:type="spellEnd"/>
            <w:r w:rsidRPr="005D238E">
              <w:rPr>
                <w:rFonts w:ascii="Times New Roman" w:hAnsi="Times New Roman" w:cs="Times New Roman"/>
                <w:sz w:val="24"/>
                <w:szCs w:val="24"/>
              </w:rPr>
              <w:t xml:space="preserve"> </w:t>
            </w:r>
            <w:r w:rsidR="005D238E" w:rsidRPr="005D238E">
              <w:rPr>
                <w:rFonts w:ascii="Times New Roman" w:hAnsi="Times New Roman" w:cs="Times New Roman"/>
                <w:sz w:val="24"/>
                <w:szCs w:val="24"/>
              </w:rPr>
              <w:t>?p=atletas ?p=entrenadores ?p=</w:t>
            </w:r>
            <w:proofErr w:type="spellStart"/>
            <w:r w:rsidR="005D238E">
              <w:rPr>
                <w:rFonts w:ascii="Times New Roman" w:hAnsi="Times New Roman" w:cs="Times New Roman"/>
                <w:sz w:val="24"/>
                <w:szCs w:val="24"/>
              </w:rPr>
              <w:t>rolespermisos</w:t>
            </w:r>
            <w:proofErr w:type="spellEnd"/>
            <w:r w:rsidR="005D238E" w:rsidRPr="005D238E">
              <w:rPr>
                <w:rFonts w:ascii="Times New Roman" w:hAnsi="Times New Roman" w:cs="Times New Roman"/>
                <w:sz w:val="24"/>
                <w:szCs w:val="24"/>
              </w:rPr>
              <w:t xml:space="preserve"> ?p=</w:t>
            </w:r>
            <w:r w:rsidR="005D238E">
              <w:rPr>
                <w:rFonts w:ascii="Times New Roman" w:hAnsi="Times New Roman" w:cs="Times New Roman"/>
                <w:sz w:val="24"/>
                <w:szCs w:val="24"/>
              </w:rPr>
              <w:t>asistencias</w:t>
            </w:r>
            <w:r w:rsidR="005D238E" w:rsidRPr="005D238E">
              <w:rPr>
                <w:rFonts w:ascii="Times New Roman" w:hAnsi="Times New Roman" w:cs="Times New Roman"/>
                <w:sz w:val="24"/>
                <w:szCs w:val="24"/>
              </w:rPr>
              <w:t xml:space="preserve"> ?p=</w:t>
            </w:r>
            <w:r w:rsidR="005D238E">
              <w:rPr>
                <w:rFonts w:ascii="Times New Roman" w:hAnsi="Times New Roman" w:cs="Times New Roman"/>
                <w:sz w:val="24"/>
                <w:szCs w:val="24"/>
              </w:rPr>
              <w:t>eventos</w:t>
            </w:r>
            <w:r w:rsidR="005D238E" w:rsidRPr="005D238E">
              <w:rPr>
                <w:rFonts w:ascii="Times New Roman" w:hAnsi="Times New Roman" w:cs="Times New Roman"/>
                <w:sz w:val="24"/>
                <w:szCs w:val="24"/>
              </w:rPr>
              <w:t xml:space="preserve"> ?p=</w:t>
            </w:r>
            <w:r w:rsidR="005D238E">
              <w:rPr>
                <w:rFonts w:ascii="Times New Roman" w:hAnsi="Times New Roman" w:cs="Times New Roman"/>
                <w:sz w:val="24"/>
                <w:szCs w:val="24"/>
              </w:rPr>
              <w:t>mensualidad</w:t>
            </w:r>
            <w:r w:rsidR="005D238E" w:rsidRPr="005D238E">
              <w:rPr>
                <w:rFonts w:ascii="Times New Roman" w:hAnsi="Times New Roman" w:cs="Times New Roman"/>
                <w:sz w:val="24"/>
                <w:szCs w:val="24"/>
              </w:rPr>
              <w:t xml:space="preserve"> ?p=</w:t>
            </w:r>
            <w:proofErr w:type="spellStart"/>
            <w:r w:rsidR="005D238E">
              <w:rPr>
                <w:rFonts w:ascii="Times New Roman" w:hAnsi="Times New Roman" w:cs="Times New Roman"/>
                <w:sz w:val="24"/>
                <w:szCs w:val="24"/>
              </w:rPr>
              <w:t>wada</w:t>
            </w:r>
            <w:proofErr w:type="spellEnd"/>
            <w:r w:rsidR="005D238E" w:rsidRPr="005D238E">
              <w:rPr>
                <w:rFonts w:ascii="Times New Roman" w:hAnsi="Times New Roman" w:cs="Times New Roman"/>
                <w:sz w:val="24"/>
                <w:szCs w:val="24"/>
              </w:rPr>
              <w:t xml:space="preserve"> ?p=</w:t>
            </w:r>
            <w:r w:rsidR="005D238E">
              <w:rPr>
                <w:rFonts w:ascii="Times New Roman" w:hAnsi="Times New Roman" w:cs="Times New Roman"/>
                <w:sz w:val="24"/>
                <w:szCs w:val="24"/>
              </w:rPr>
              <w:t>reportes</w:t>
            </w:r>
          </w:p>
        </w:tc>
      </w:tr>
      <w:tr w:rsidR="00713547" w14:paraId="51800F8F" w14:textId="77777777" w:rsidTr="00765910">
        <w:trPr>
          <w:trHeight w:val="298"/>
        </w:trPr>
        <w:tc>
          <w:tcPr>
            <w:tcW w:w="1283" w:type="dxa"/>
          </w:tcPr>
          <w:p w14:paraId="3BE706BF" w14:textId="6E968257" w:rsidR="00022D47" w:rsidRPr="00707254" w:rsidRDefault="005D238E"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Resultado</w:t>
            </w:r>
          </w:p>
        </w:tc>
        <w:tc>
          <w:tcPr>
            <w:tcW w:w="9459" w:type="dxa"/>
          </w:tcPr>
          <w:p w14:paraId="2FA113C4" w14:textId="7BB19BF0" w:rsidR="00022D47" w:rsidRPr="005D238E" w:rsidRDefault="005D238E" w:rsidP="0062299A">
            <w:pPr>
              <w:ind w:right="40"/>
              <w:rPr>
                <w:rFonts w:ascii="Times New Roman" w:hAnsi="Times New Roman" w:cs="Times New Roman"/>
                <w:sz w:val="24"/>
                <w:szCs w:val="24"/>
                <w:lang w:val="es-ES"/>
              </w:rPr>
            </w:pPr>
            <w:r w:rsidRPr="005D238E">
              <w:rPr>
                <w:rFonts w:ascii="Times New Roman" w:hAnsi="Times New Roman" w:cs="Times New Roman"/>
                <w:sz w:val="24"/>
              </w:rPr>
              <w:t xml:space="preserve">El resultado de la prueba beta fue satisfactorio. El </w:t>
            </w:r>
            <w:proofErr w:type="spellStart"/>
            <w:r w:rsidRPr="005D238E">
              <w:rPr>
                <w:rFonts w:ascii="Times New Roman" w:hAnsi="Times New Roman" w:cs="Times New Roman"/>
                <w:sz w:val="24"/>
              </w:rPr>
              <w:t>feedback</w:t>
            </w:r>
            <w:proofErr w:type="spellEnd"/>
            <w:r w:rsidRPr="005D238E">
              <w:rPr>
                <w:rFonts w:ascii="Times New Roman" w:hAnsi="Times New Roman" w:cs="Times New Roman"/>
                <w:sz w:val="24"/>
              </w:rPr>
              <w:t xml:space="preserve"> recibido de la comunidad de usuarios del gimnasio fue mayoritariamente positivo, y los participantes expresaron una gran satisfacción con la interfaz y la funcionalidad general del sistema. La comunidad valoró positivamente la facilidad de uso, la eficiencia de los módulos y la organización del sistema. Las sugerencias y comentarios adicionales, aunque valiosos para futuras mejoras, no indicaron problemas críticos, lo que refuerza la viabilidad del sistema para su implementación definitiva.</w:t>
            </w:r>
          </w:p>
        </w:tc>
      </w:tr>
      <w:tr w:rsidR="005D238E" w14:paraId="5F62D3AC" w14:textId="77777777" w:rsidTr="00765910">
        <w:trPr>
          <w:trHeight w:val="298"/>
        </w:trPr>
        <w:tc>
          <w:tcPr>
            <w:tcW w:w="1283" w:type="dxa"/>
          </w:tcPr>
          <w:p w14:paraId="36D76269" w14:textId="274F00F6" w:rsidR="005D238E" w:rsidRDefault="005D238E" w:rsidP="0062299A">
            <w:pPr>
              <w:ind w:right="40"/>
              <w:rPr>
                <w:rFonts w:ascii="Times New Roman" w:hAnsi="Times New Roman" w:cs="Times New Roman"/>
                <w:b/>
                <w:bCs/>
                <w:sz w:val="24"/>
                <w:szCs w:val="24"/>
                <w:lang w:val="es-ES"/>
              </w:rPr>
            </w:pPr>
            <w:r>
              <w:rPr>
                <w:rFonts w:ascii="Times New Roman" w:hAnsi="Times New Roman" w:cs="Times New Roman"/>
                <w:b/>
                <w:bCs/>
                <w:sz w:val="24"/>
                <w:szCs w:val="24"/>
                <w:lang w:val="es-ES"/>
              </w:rPr>
              <w:t>Anexo</w:t>
            </w:r>
          </w:p>
        </w:tc>
        <w:tc>
          <w:tcPr>
            <w:tcW w:w="9459" w:type="dxa"/>
          </w:tcPr>
          <w:p w14:paraId="55370E61" w14:textId="706A443F" w:rsidR="00713547" w:rsidRPr="00713547" w:rsidRDefault="00713547" w:rsidP="0062299A">
            <w:pPr>
              <w:ind w:right="40"/>
              <w:rPr>
                <w:rFonts w:ascii="Times New Roman" w:hAnsi="Times New Roman" w:cs="Times New Roman"/>
                <w:sz w:val="18"/>
                <w:lang w:val="en-US"/>
              </w:rPr>
            </w:pPr>
            <w:r w:rsidRPr="00713547">
              <w:rPr>
                <w:rFonts w:ascii="Times New Roman" w:hAnsi="Times New Roman" w:cs="Times New Roman"/>
                <w:sz w:val="18"/>
                <w:lang w:val="en-US"/>
              </w:rPr>
              <w:t>URL:</w:t>
            </w:r>
            <w:r w:rsidRPr="00713547">
              <w:rPr>
                <w:sz w:val="16"/>
                <w:lang w:val="en-US"/>
              </w:rPr>
              <w:t xml:space="preserve"> </w:t>
            </w:r>
            <w:r w:rsidRPr="00713547">
              <w:rPr>
                <w:rFonts w:ascii="Times New Roman" w:hAnsi="Times New Roman" w:cs="Times New Roman"/>
                <w:sz w:val="18"/>
                <w:lang w:val="en-US"/>
              </w:rPr>
              <w:t>https://docs.google.com/spreadsheets/d/1NgTpA5FvNeTZicqk9nBMV_dJibLuA8fNVKDwOYybkD4/edit?usp=sharing</w:t>
            </w:r>
          </w:p>
          <w:p w14:paraId="6EBE7FEB" w14:textId="77777777" w:rsidR="005D238E" w:rsidRDefault="005D238E" w:rsidP="0062299A">
            <w:pPr>
              <w:ind w:right="40"/>
              <w:rPr>
                <w:rFonts w:ascii="Times New Roman" w:hAnsi="Times New Roman" w:cs="Times New Roman"/>
                <w:sz w:val="24"/>
              </w:rPr>
            </w:pPr>
            <w:r w:rsidRPr="005D238E">
              <w:rPr>
                <w:rFonts w:ascii="Times New Roman" w:hAnsi="Times New Roman" w:cs="Times New Roman"/>
                <w:noProof/>
                <w:sz w:val="24"/>
                <w:lang w:eastAsia="es-VE"/>
              </w:rPr>
              <w:drawing>
                <wp:inline distT="0" distB="0" distL="0" distR="0" wp14:anchorId="71488FB9" wp14:editId="47F7211F">
                  <wp:extent cx="5887465" cy="19242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7752" cy="1930864"/>
                          </a:xfrm>
                          <a:prstGeom prst="rect">
                            <a:avLst/>
                          </a:prstGeom>
                        </pic:spPr>
                      </pic:pic>
                    </a:graphicData>
                  </a:graphic>
                </wp:inline>
              </w:drawing>
            </w:r>
          </w:p>
          <w:p w14:paraId="69DDDAAA" w14:textId="77777777" w:rsidR="00713547" w:rsidRDefault="00713547" w:rsidP="0062299A">
            <w:pPr>
              <w:ind w:right="40"/>
              <w:rPr>
                <w:rFonts w:ascii="Times New Roman" w:hAnsi="Times New Roman" w:cs="Times New Roman"/>
                <w:sz w:val="24"/>
              </w:rPr>
            </w:pPr>
            <w:r w:rsidRPr="00713547">
              <w:rPr>
                <w:rFonts w:ascii="Times New Roman" w:hAnsi="Times New Roman" w:cs="Times New Roman"/>
                <w:noProof/>
                <w:sz w:val="24"/>
                <w:lang w:eastAsia="es-VE"/>
              </w:rPr>
              <w:lastRenderedPageBreak/>
              <w:drawing>
                <wp:inline distT="0" distB="0" distL="0" distR="0" wp14:anchorId="712C6EAA" wp14:editId="7B614842">
                  <wp:extent cx="6071235" cy="2112224"/>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7738" cy="2117966"/>
                          </a:xfrm>
                          <a:prstGeom prst="rect">
                            <a:avLst/>
                          </a:prstGeom>
                        </pic:spPr>
                      </pic:pic>
                    </a:graphicData>
                  </a:graphic>
                </wp:inline>
              </w:drawing>
            </w:r>
          </w:p>
          <w:p w14:paraId="57BCC2F3" w14:textId="77777777" w:rsidR="00713547" w:rsidRDefault="00713547" w:rsidP="0062299A">
            <w:pPr>
              <w:ind w:right="40"/>
              <w:rPr>
                <w:rFonts w:ascii="Times New Roman" w:hAnsi="Times New Roman" w:cs="Times New Roman"/>
                <w:sz w:val="24"/>
              </w:rPr>
            </w:pPr>
            <w:r w:rsidRPr="00713547">
              <w:rPr>
                <w:rFonts w:ascii="Times New Roman" w:hAnsi="Times New Roman" w:cs="Times New Roman"/>
                <w:noProof/>
                <w:sz w:val="24"/>
                <w:lang w:eastAsia="es-VE"/>
              </w:rPr>
              <w:drawing>
                <wp:inline distT="0" distB="0" distL="0" distR="0" wp14:anchorId="456B35C0" wp14:editId="700BA789">
                  <wp:extent cx="6094095" cy="2272911"/>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526" cy="2282396"/>
                          </a:xfrm>
                          <a:prstGeom prst="rect">
                            <a:avLst/>
                          </a:prstGeom>
                        </pic:spPr>
                      </pic:pic>
                    </a:graphicData>
                  </a:graphic>
                </wp:inline>
              </w:drawing>
            </w:r>
          </w:p>
          <w:p w14:paraId="31E3F99D" w14:textId="77777777" w:rsidR="00713547" w:rsidRDefault="00713547" w:rsidP="0062299A">
            <w:pPr>
              <w:ind w:right="40"/>
              <w:rPr>
                <w:rFonts w:ascii="Times New Roman" w:hAnsi="Times New Roman" w:cs="Times New Roman"/>
                <w:sz w:val="24"/>
              </w:rPr>
            </w:pPr>
            <w:r w:rsidRPr="00713547">
              <w:rPr>
                <w:rFonts w:ascii="Times New Roman" w:hAnsi="Times New Roman" w:cs="Times New Roman"/>
                <w:noProof/>
                <w:sz w:val="24"/>
                <w:lang w:eastAsia="es-VE"/>
              </w:rPr>
              <w:drawing>
                <wp:inline distT="0" distB="0" distL="0" distR="0" wp14:anchorId="7AE0A85C" wp14:editId="355199B7">
                  <wp:extent cx="5963730" cy="2336666"/>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4946" cy="2344979"/>
                          </a:xfrm>
                          <a:prstGeom prst="rect">
                            <a:avLst/>
                          </a:prstGeom>
                        </pic:spPr>
                      </pic:pic>
                    </a:graphicData>
                  </a:graphic>
                </wp:inline>
              </w:drawing>
            </w:r>
          </w:p>
          <w:p w14:paraId="0A22AFDA" w14:textId="77777777" w:rsidR="00713547" w:rsidRDefault="00713547" w:rsidP="0062299A">
            <w:pPr>
              <w:ind w:right="40"/>
              <w:rPr>
                <w:rFonts w:ascii="Times New Roman" w:hAnsi="Times New Roman" w:cs="Times New Roman"/>
                <w:sz w:val="24"/>
              </w:rPr>
            </w:pPr>
            <w:r w:rsidRPr="00713547">
              <w:rPr>
                <w:rFonts w:ascii="Times New Roman" w:hAnsi="Times New Roman" w:cs="Times New Roman"/>
                <w:noProof/>
                <w:sz w:val="24"/>
                <w:lang w:eastAsia="es-VE"/>
              </w:rPr>
              <w:lastRenderedPageBreak/>
              <w:drawing>
                <wp:inline distT="0" distB="0" distL="0" distR="0" wp14:anchorId="44EA4FEA" wp14:editId="7963F108">
                  <wp:extent cx="5935228" cy="2014220"/>
                  <wp:effectExtent l="0" t="0" r="889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38" cy="2021350"/>
                          </a:xfrm>
                          <a:prstGeom prst="rect">
                            <a:avLst/>
                          </a:prstGeom>
                        </pic:spPr>
                      </pic:pic>
                    </a:graphicData>
                  </a:graphic>
                </wp:inline>
              </w:drawing>
            </w:r>
          </w:p>
          <w:p w14:paraId="46A8CFC2" w14:textId="77777777" w:rsidR="00713547" w:rsidRDefault="00713547" w:rsidP="0062299A">
            <w:pPr>
              <w:ind w:right="40"/>
              <w:rPr>
                <w:rFonts w:ascii="Times New Roman" w:hAnsi="Times New Roman" w:cs="Times New Roman"/>
                <w:sz w:val="24"/>
              </w:rPr>
            </w:pPr>
          </w:p>
          <w:p w14:paraId="7FE716CE" w14:textId="7EC42ABF" w:rsidR="00713547" w:rsidRPr="005D238E" w:rsidRDefault="00713547" w:rsidP="0062299A">
            <w:pPr>
              <w:ind w:right="40"/>
              <w:rPr>
                <w:rFonts w:ascii="Times New Roman" w:hAnsi="Times New Roman" w:cs="Times New Roman"/>
                <w:sz w:val="24"/>
              </w:rPr>
            </w:pPr>
          </w:p>
        </w:tc>
      </w:tr>
    </w:tbl>
    <w:p w14:paraId="444D0091" w14:textId="4C3C8257" w:rsidR="00F93C73" w:rsidRDefault="00F93C73">
      <w:pPr>
        <w:rPr>
          <w:rFonts w:ascii="Times New Roman" w:hAnsi="Times New Roman"/>
          <w:sz w:val="24"/>
        </w:rPr>
      </w:pPr>
    </w:p>
    <w:p w14:paraId="45C7D491" w14:textId="77777777" w:rsidR="00022D47" w:rsidRDefault="00022D47">
      <w:pPr>
        <w:rPr>
          <w:rFonts w:ascii="Times New Roman" w:hAnsi="Times New Roman"/>
          <w:sz w:val="24"/>
        </w:rPr>
      </w:pPr>
    </w:p>
    <w:p w14:paraId="1E328735" w14:textId="77777777" w:rsidR="00022D47" w:rsidRDefault="00022D47">
      <w:pPr>
        <w:rPr>
          <w:rFonts w:ascii="Times New Roman" w:hAnsi="Times New Roman"/>
          <w:sz w:val="24"/>
        </w:rPr>
      </w:pPr>
    </w:p>
    <w:p w14:paraId="1379CF81" w14:textId="77777777" w:rsidR="00022D47" w:rsidRDefault="00022D47">
      <w:pPr>
        <w:rPr>
          <w:rFonts w:ascii="Times New Roman" w:hAnsi="Times New Roman"/>
          <w:sz w:val="24"/>
        </w:rPr>
      </w:pPr>
    </w:p>
    <w:p w14:paraId="431A33C5" w14:textId="77777777" w:rsidR="00022D47" w:rsidRDefault="00022D47">
      <w:pPr>
        <w:rPr>
          <w:rFonts w:ascii="Times New Roman" w:hAnsi="Times New Roman"/>
          <w:sz w:val="24"/>
        </w:rPr>
      </w:pPr>
    </w:p>
    <w:p w14:paraId="5F40F756" w14:textId="77777777" w:rsidR="00022D47" w:rsidRDefault="00022D47">
      <w:pPr>
        <w:rPr>
          <w:rFonts w:ascii="Times New Roman" w:hAnsi="Times New Roman"/>
          <w:sz w:val="24"/>
        </w:rPr>
      </w:pPr>
    </w:p>
    <w:p w14:paraId="5A5D9839" w14:textId="77777777" w:rsidR="00022D47" w:rsidRDefault="00022D47">
      <w:pPr>
        <w:rPr>
          <w:rFonts w:ascii="Times New Roman" w:hAnsi="Times New Roman"/>
          <w:sz w:val="24"/>
        </w:rPr>
      </w:pPr>
    </w:p>
    <w:p w14:paraId="53A5B7D2" w14:textId="77777777" w:rsidR="00022D47" w:rsidRDefault="00022D47">
      <w:pPr>
        <w:rPr>
          <w:rFonts w:ascii="Times New Roman" w:hAnsi="Times New Roman"/>
          <w:sz w:val="24"/>
        </w:rPr>
      </w:pPr>
    </w:p>
    <w:p w14:paraId="1789C976" w14:textId="77777777" w:rsidR="00022D47" w:rsidRDefault="00022D47">
      <w:pPr>
        <w:rPr>
          <w:rFonts w:ascii="Times New Roman" w:hAnsi="Times New Roman"/>
          <w:sz w:val="24"/>
        </w:rPr>
      </w:pPr>
    </w:p>
    <w:p w14:paraId="3E24D8A4" w14:textId="77777777" w:rsidR="00022D47" w:rsidRDefault="00022D47">
      <w:pPr>
        <w:rPr>
          <w:rFonts w:ascii="Times New Roman" w:hAnsi="Times New Roman"/>
          <w:sz w:val="24"/>
        </w:rPr>
      </w:pPr>
    </w:p>
    <w:p w14:paraId="7F9D526A" w14:textId="77777777" w:rsidR="002C1D84" w:rsidRDefault="002C1D84">
      <w:pPr>
        <w:rPr>
          <w:rFonts w:ascii="Times New Roman" w:hAnsi="Times New Roman"/>
          <w:sz w:val="24"/>
        </w:rPr>
      </w:pPr>
    </w:p>
    <w:p w14:paraId="516FAF8F" w14:textId="77777777" w:rsidR="002C1D84" w:rsidRDefault="002C1D84">
      <w:pPr>
        <w:rPr>
          <w:rFonts w:ascii="Times New Roman" w:hAnsi="Times New Roman"/>
          <w:sz w:val="24"/>
        </w:rPr>
      </w:pPr>
    </w:p>
    <w:p w14:paraId="44AECEF3" w14:textId="77777777" w:rsidR="002C1D84" w:rsidRDefault="002C1D84">
      <w:pPr>
        <w:rPr>
          <w:rFonts w:ascii="Times New Roman" w:hAnsi="Times New Roman"/>
          <w:sz w:val="24"/>
        </w:rPr>
      </w:pPr>
    </w:p>
    <w:p w14:paraId="01461D7E" w14:textId="77777777" w:rsidR="002C1D84" w:rsidRDefault="002C1D84">
      <w:pPr>
        <w:rPr>
          <w:rFonts w:ascii="Times New Roman" w:hAnsi="Times New Roman"/>
          <w:sz w:val="24"/>
        </w:rPr>
      </w:pPr>
    </w:p>
    <w:p w14:paraId="79E61CBF" w14:textId="77777777" w:rsidR="002C1D84" w:rsidRDefault="002C1D84">
      <w:pPr>
        <w:rPr>
          <w:rFonts w:ascii="Times New Roman" w:hAnsi="Times New Roman"/>
          <w:sz w:val="24"/>
        </w:rPr>
      </w:pPr>
    </w:p>
    <w:p w14:paraId="0BE9D183" w14:textId="77777777" w:rsidR="002C1D84" w:rsidRDefault="002C1D84">
      <w:pPr>
        <w:rPr>
          <w:rFonts w:ascii="Times New Roman" w:hAnsi="Times New Roman"/>
          <w:sz w:val="24"/>
        </w:rPr>
      </w:pPr>
    </w:p>
    <w:p w14:paraId="2697EAAA" w14:textId="77777777" w:rsidR="00022D47" w:rsidRDefault="00022D47">
      <w:pPr>
        <w:rPr>
          <w:rFonts w:ascii="Times New Roman" w:hAnsi="Times New Roman"/>
          <w:sz w:val="24"/>
        </w:rPr>
      </w:pPr>
    </w:p>
    <w:p w14:paraId="7836E8D3" w14:textId="333614CC" w:rsidR="00F93C73" w:rsidRDefault="005123FF" w:rsidP="00F93C73">
      <w:pPr>
        <w:pStyle w:val="TITULO12"/>
      </w:pPr>
      <w:r>
        <w:lastRenderedPageBreak/>
        <w:t>ANALISIS DE LOS RESULTADOS DE LAS PRUEBAS</w:t>
      </w:r>
      <w:r w:rsidRPr="001E2F6B">
        <w:rPr>
          <w:noProof/>
        </w:rPr>
        <w:t xml:space="preserve"> </w:t>
      </w:r>
    </w:p>
    <w:p w14:paraId="579D3CC0" w14:textId="77B90CB3" w:rsidR="005123FF" w:rsidRDefault="005123FF" w:rsidP="00F93C73">
      <w:pPr>
        <w:pStyle w:val="Parrafo"/>
      </w:pPr>
    </w:p>
    <w:p w14:paraId="06759A2D" w14:textId="713B210C" w:rsidR="005123FF" w:rsidRDefault="005123FF" w:rsidP="005123FF">
      <w:pPr>
        <w:pStyle w:val="Cuadros"/>
      </w:pPr>
      <w:r>
        <w:t xml:space="preserve">Cuadro Nº1. Análisis para los resultados de las pruebas al </w:t>
      </w:r>
      <w:proofErr w:type="spellStart"/>
      <w:r>
        <w:t>Modulo</w:t>
      </w:r>
      <w:proofErr w:type="spellEnd"/>
      <w:r>
        <w:t xml:space="preserve"> </w:t>
      </w:r>
      <w:proofErr w:type="spellStart"/>
      <w:r>
        <w:t>Login</w:t>
      </w:r>
      <w:proofErr w:type="spellEnd"/>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4A997AD8" w14:textId="77777777" w:rsidTr="005123FF">
        <w:trPr>
          <w:trHeight w:val="547"/>
        </w:trPr>
        <w:tc>
          <w:tcPr>
            <w:tcW w:w="2655" w:type="dxa"/>
            <w:shd w:val="clear" w:color="auto" w:fill="BFBFBF" w:themeFill="background1" w:themeFillShade="BF"/>
            <w:vAlign w:val="center"/>
          </w:tcPr>
          <w:p w14:paraId="1EE52000"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35" w:type="dxa"/>
            <w:shd w:val="clear" w:color="auto" w:fill="BFBFBF" w:themeFill="background1" w:themeFillShade="BF"/>
            <w:vAlign w:val="center"/>
          </w:tcPr>
          <w:p w14:paraId="5709703F"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48" w:type="dxa"/>
            <w:shd w:val="clear" w:color="auto" w:fill="BFBFBF" w:themeFill="background1" w:themeFillShade="BF"/>
            <w:vAlign w:val="center"/>
          </w:tcPr>
          <w:p w14:paraId="20240F55"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57" w:type="dxa"/>
            <w:shd w:val="clear" w:color="auto" w:fill="BFBFBF" w:themeFill="background1" w:themeFillShade="BF"/>
            <w:vAlign w:val="center"/>
          </w:tcPr>
          <w:p w14:paraId="226CFFAE"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3CA6BA73" w14:textId="77777777" w:rsidTr="005123FF">
        <w:trPr>
          <w:trHeight w:val="274"/>
        </w:trPr>
        <w:tc>
          <w:tcPr>
            <w:tcW w:w="2655" w:type="dxa"/>
          </w:tcPr>
          <w:p w14:paraId="7D0A98FE"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35" w:type="dxa"/>
          </w:tcPr>
          <w:p w14:paraId="1A9C3107" w14:textId="77777777" w:rsidR="005123FF" w:rsidRDefault="005123FF" w:rsidP="005F03C8">
            <w:pPr>
              <w:ind w:right="40"/>
              <w:jc w:val="center"/>
              <w:rPr>
                <w:rFonts w:ascii="Times New Roman" w:hAnsi="Times New Roman" w:cs="Times New Roman"/>
                <w:sz w:val="24"/>
                <w:szCs w:val="24"/>
              </w:rPr>
            </w:pPr>
          </w:p>
        </w:tc>
        <w:tc>
          <w:tcPr>
            <w:tcW w:w="2648" w:type="dxa"/>
          </w:tcPr>
          <w:p w14:paraId="75118A9E" w14:textId="77777777" w:rsidR="005123FF" w:rsidRDefault="005123FF" w:rsidP="005F03C8">
            <w:pPr>
              <w:ind w:right="40"/>
              <w:jc w:val="both"/>
              <w:rPr>
                <w:rFonts w:ascii="Times New Roman" w:hAnsi="Times New Roman" w:cs="Times New Roman"/>
                <w:sz w:val="24"/>
                <w:szCs w:val="24"/>
              </w:rPr>
            </w:pPr>
          </w:p>
        </w:tc>
        <w:tc>
          <w:tcPr>
            <w:tcW w:w="2657" w:type="dxa"/>
          </w:tcPr>
          <w:p w14:paraId="3CFFCEA1" w14:textId="77777777" w:rsidR="005123FF" w:rsidRDefault="005123FF" w:rsidP="005F03C8">
            <w:pPr>
              <w:ind w:right="40"/>
              <w:jc w:val="both"/>
              <w:rPr>
                <w:rFonts w:ascii="Times New Roman" w:hAnsi="Times New Roman" w:cs="Times New Roman"/>
                <w:sz w:val="24"/>
                <w:szCs w:val="24"/>
              </w:rPr>
            </w:pPr>
          </w:p>
        </w:tc>
      </w:tr>
      <w:tr w:rsidR="005123FF" w14:paraId="5D3C3217" w14:textId="77777777" w:rsidTr="005123FF">
        <w:trPr>
          <w:trHeight w:val="274"/>
        </w:trPr>
        <w:tc>
          <w:tcPr>
            <w:tcW w:w="2655" w:type="dxa"/>
          </w:tcPr>
          <w:p w14:paraId="634B9DF3"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35" w:type="dxa"/>
          </w:tcPr>
          <w:p w14:paraId="66F75AC0" w14:textId="77777777" w:rsidR="005123FF" w:rsidRDefault="005123FF" w:rsidP="005F03C8">
            <w:pPr>
              <w:ind w:right="40"/>
              <w:jc w:val="center"/>
              <w:rPr>
                <w:rFonts w:ascii="Times New Roman" w:hAnsi="Times New Roman" w:cs="Times New Roman"/>
                <w:sz w:val="24"/>
                <w:szCs w:val="24"/>
              </w:rPr>
            </w:pPr>
          </w:p>
        </w:tc>
        <w:tc>
          <w:tcPr>
            <w:tcW w:w="2648" w:type="dxa"/>
          </w:tcPr>
          <w:p w14:paraId="3A617209" w14:textId="77777777" w:rsidR="005123FF" w:rsidRDefault="005123FF" w:rsidP="005F03C8">
            <w:pPr>
              <w:ind w:right="40"/>
              <w:jc w:val="both"/>
              <w:rPr>
                <w:rFonts w:ascii="Times New Roman" w:hAnsi="Times New Roman" w:cs="Times New Roman"/>
                <w:sz w:val="24"/>
                <w:szCs w:val="24"/>
              </w:rPr>
            </w:pPr>
          </w:p>
        </w:tc>
        <w:tc>
          <w:tcPr>
            <w:tcW w:w="2657" w:type="dxa"/>
          </w:tcPr>
          <w:p w14:paraId="47608787" w14:textId="77777777" w:rsidR="005123FF" w:rsidRDefault="005123FF" w:rsidP="005F03C8">
            <w:pPr>
              <w:ind w:right="40"/>
              <w:jc w:val="both"/>
              <w:rPr>
                <w:rFonts w:ascii="Times New Roman" w:hAnsi="Times New Roman" w:cs="Times New Roman"/>
                <w:sz w:val="24"/>
                <w:szCs w:val="24"/>
              </w:rPr>
            </w:pPr>
          </w:p>
        </w:tc>
      </w:tr>
      <w:tr w:rsidR="005123FF" w14:paraId="1C1CF380" w14:textId="77777777" w:rsidTr="005123FF">
        <w:trPr>
          <w:trHeight w:val="274"/>
        </w:trPr>
        <w:tc>
          <w:tcPr>
            <w:tcW w:w="2655" w:type="dxa"/>
          </w:tcPr>
          <w:p w14:paraId="695A735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35" w:type="dxa"/>
          </w:tcPr>
          <w:p w14:paraId="4E07F2C0" w14:textId="77777777" w:rsidR="005123FF" w:rsidRDefault="005123FF" w:rsidP="005F03C8">
            <w:pPr>
              <w:ind w:right="40"/>
              <w:jc w:val="center"/>
              <w:rPr>
                <w:rFonts w:ascii="Times New Roman" w:hAnsi="Times New Roman" w:cs="Times New Roman"/>
                <w:sz w:val="24"/>
                <w:szCs w:val="24"/>
              </w:rPr>
            </w:pPr>
          </w:p>
        </w:tc>
        <w:tc>
          <w:tcPr>
            <w:tcW w:w="2648" w:type="dxa"/>
          </w:tcPr>
          <w:p w14:paraId="21F88C4A" w14:textId="77777777" w:rsidR="005123FF" w:rsidRDefault="005123FF" w:rsidP="005F03C8">
            <w:pPr>
              <w:ind w:right="40"/>
              <w:jc w:val="both"/>
              <w:rPr>
                <w:rFonts w:ascii="Times New Roman" w:hAnsi="Times New Roman" w:cs="Times New Roman"/>
                <w:sz w:val="24"/>
                <w:szCs w:val="24"/>
              </w:rPr>
            </w:pPr>
          </w:p>
        </w:tc>
        <w:tc>
          <w:tcPr>
            <w:tcW w:w="2657" w:type="dxa"/>
          </w:tcPr>
          <w:p w14:paraId="572AB2DF" w14:textId="77777777" w:rsidR="005123FF" w:rsidRDefault="005123FF" w:rsidP="005F03C8">
            <w:pPr>
              <w:ind w:right="40"/>
              <w:jc w:val="both"/>
              <w:rPr>
                <w:rFonts w:ascii="Times New Roman" w:hAnsi="Times New Roman" w:cs="Times New Roman"/>
                <w:sz w:val="24"/>
                <w:szCs w:val="24"/>
              </w:rPr>
            </w:pPr>
          </w:p>
        </w:tc>
      </w:tr>
      <w:tr w:rsidR="005123FF" w14:paraId="678CD8E4" w14:textId="77777777" w:rsidTr="005123FF">
        <w:trPr>
          <w:trHeight w:val="259"/>
        </w:trPr>
        <w:tc>
          <w:tcPr>
            <w:tcW w:w="2655" w:type="dxa"/>
          </w:tcPr>
          <w:p w14:paraId="1DB62AD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7096AD42"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35" w:type="dxa"/>
          </w:tcPr>
          <w:p w14:paraId="5F81A26E" w14:textId="77777777" w:rsidR="005123FF" w:rsidRDefault="005123FF" w:rsidP="005F03C8">
            <w:pPr>
              <w:ind w:right="40"/>
              <w:jc w:val="center"/>
              <w:rPr>
                <w:rFonts w:ascii="Times New Roman" w:hAnsi="Times New Roman" w:cs="Times New Roman"/>
                <w:sz w:val="24"/>
                <w:szCs w:val="24"/>
              </w:rPr>
            </w:pPr>
          </w:p>
        </w:tc>
        <w:tc>
          <w:tcPr>
            <w:tcW w:w="2648" w:type="dxa"/>
          </w:tcPr>
          <w:p w14:paraId="0B412DB5" w14:textId="77777777" w:rsidR="005123FF" w:rsidRDefault="005123FF" w:rsidP="005F03C8">
            <w:pPr>
              <w:ind w:right="40"/>
              <w:jc w:val="both"/>
              <w:rPr>
                <w:rFonts w:ascii="Times New Roman" w:hAnsi="Times New Roman" w:cs="Times New Roman"/>
                <w:sz w:val="24"/>
                <w:szCs w:val="24"/>
              </w:rPr>
            </w:pPr>
          </w:p>
        </w:tc>
        <w:tc>
          <w:tcPr>
            <w:tcW w:w="2657" w:type="dxa"/>
          </w:tcPr>
          <w:p w14:paraId="5E8320C4" w14:textId="77777777" w:rsidR="005123FF" w:rsidRDefault="005123FF" w:rsidP="005F03C8">
            <w:pPr>
              <w:ind w:right="40"/>
              <w:jc w:val="both"/>
              <w:rPr>
                <w:rFonts w:ascii="Times New Roman" w:hAnsi="Times New Roman" w:cs="Times New Roman"/>
                <w:sz w:val="24"/>
                <w:szCs w:val="24"/>
              </w:rPr>
            </w:pPr>
          </w:p>
        </w:tc>
      </w:tr>
    </w:tbl>
    <w:p w14:paraId="699A5AE2" w14:textId="77777777" w:rsidR="005123FF" w:rsidRDefault="005123FF" w:rsidP="005123FF">
      <w:pPr>
        <w:ind w:right="40"/>
        <w:rPr>
          <w:rFonts w:ascii="Times New Roman" w:hAnsi="Times New Roman" w:cs="Times New Roman"/>
          <w:sz w:val="24"/>
          <w:szCs w:val="24"/>
        </w:rPr>
      </w:pPr>
    </w:p>
    <w:p w14:paraId="7054C471" w14:textId="16152B0A" w:rsidR="005123FF" w:rsidRPr="005123FF" w:rsidRDefault="005123FF" w:rsidP="005123FF">
      <w:pPr>
        <w:pStyle w:val="Cuadros"/>
      </w:pPr>
      <w:r>
        <w:t>Cuadro Nº2. Análisis para los resultados de las pruebas al Modulo Entrenadores</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49F17DB8" w14:textId="77777777" w:rsidTr="005F03C8">
        <w:trPr>
          <w:trHeight w:val="547"/>
        </w:trPr>
        <w:tc>
          <w:tcPr>
            <w:tcW w:w="2672" w:type="dxa"/>
            <w:shd w:val="clear" w:color="auto" w:fill="BFBFBF" w:themeFill="background1" w:themeFillShade="BF"/>
            <w:vAlign w:val="center"/>
          </w:tcPr>
          <w:p w14:paraId="7F011EC1"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6905CE1E"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1EC1466B"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77B73176"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4EAFA0FB" w14:textId="77777777" w:rsidTr="005F03C8">
        <w:trPr>
          <w:trHeight w:val="274"/>
        </w:trPr>
        <w:tc>
          <w:tcPr>
            <w:tcW w:w="2672" w:type="dxa"/>
          </w:tcPr>
          <w:p w14:paraId="5070CD71"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12863A7A" w14:textId="77777777" w:rsidR="005123FF" w:rsidRDefault="005123FF" w:rsidP="005F03C8">
            <w:pPr>
              <w:ind w:right="40"/>
              <w:jc w:val="center"/>
              <w:rPr>
                <w:rFonts w:ascii="Times New Roman" w:hAnsi="Times New Roman" w:cs="Times New Roman"/>
                <w:sz w:val="24"/>
                <w:szCs w:val="24"/>
              </w:rPr>
            </w:pPr>
          </w:p>
        </w:tc>
        <w:tc>
          <w:tcPr>
            <w:tcW w:w="2673" w:type="dxa"/>
          </w:tcPr>
          <w:p w14:paraId="427E064E" w14:textId="77777777" w:rsidR="005123FF" w:rsidRDefault="005123FF" w:rsidP="005F03C8">
            <w:pPr>
              <w:ind w:right="40"/>
              <w:jc w:val="both"/>
              <w:rPr>
                <w:rFonts w:ascii="Times New Roman" w:hAnsi="Times New Roman" w:cs="Times New Roman"/>
                <w:sz w:val="24"/>
                <w:szCs w:val="24"/>
              </w:rPr>
            </w:pPr>
          </w:p>
        </w:tc>
        <w:tc>
          <w:tcPr>
            <w:tcW w:w="2673" w:type="dxa"/>
          </w:tcPr>
          <w:p w14:paraId="77C4A9B6" w14:textId="77777777" w:rsidR="005123FF" w:rsidRDefault="005123FF" w:rsidP="005F03C8">
            <w:pPr>
              <w:ind w:right="40"/>
              <w:jc w:val="both"/>
              <w:rPr>
                <w:rFonts w:ascii="Times New Roman" w:hAnsi="Times New Roman" w:cs="Times New Roman"/>
                <w:sz w:val="24"/>
                <w:szCs w:val="24"/>
              </w:rPr>
            </w:pPr>
          </w:p>
        </w:tc>
      </w:tr>
      <w:tr w:rsidR="005123FF" w14:paraId="7B0A8E32" w14:textId="77777777" w:rsidTr="005F03C8">
        <w:trPr>
          <w:trHeight w:val="274"/>
        </w:trPr>
        <w:tc>
          <w:tcPr>
            <w:tcW w:w="2672" w:type="dxa"/>
          </w:tcPr>
          <w:p w14:paraId="42BF8C62"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49796537" w14:textId="77777777" w:rsidR="005123FF" w:rsidRDefault="005123FF" w:rsidP="005F03C8">
            <w:pPr>
              <w:ind w:right="40"/>
              <w:jc w:val="center"/>
              <w:rPr>
                <w:rFonts w:ascii="Times New Roman" w:hAnsi="Times New Roman" w:cs="Times New Roman"/>
                <w:sz w:val="24"/>
                <w:szCs w:val="24"/>
              </w:rPr>
            </w:pPr>
          </w:p>
        </w:tc>
        <w:tc>
          <w:tcPr>
            <w:tcW w:w="2673" w:type="dxa"/>
          </w:tcPr>
          <w:p w14:paraId="512CD21C" w14:textId="77777777" w:rsidR="005123FF" w:rsidRDefault="005123FF" w:rsidP="005F03C8">
            <w:pPr>
              <w:ind w:right="40"/>
              <w:jc w:val="both"/>
              <w:rPr>
                <w:rFonts w:ascii="Times New Roman" w:hAnsi="Times New Roman" w:cs="Times New Roman"/>
                <w:sz w:val="24"/>
                <w:szCs w:val="24"/>
              </w:rPr>
            </w:pPr>
          </w:p>
        </w:tc>
        <w:tc>
          <w:tcPr>
            <w:tcW w:w="2673" w:type="dxa"/>
          </w:tcPr>
          <w:p w14:paraId="3F8561ED" w14:textId="77777777" w:rsidR="005123FF" w:rsidRDefault="005123FF" w:rsidP="005F03C8">
            <w:pPr>
              <w:ind w:right="40"/>
              <w:jc w:val="both"/>
              <w:rPr>
                <w:rFonts w:ascii="Times New Roman" w:hAnsi="Times New Roman" w:cs="Times New Roman"/>
                <w:sz w:val="24"/>
                <w:szCs w:val="24"/>
              </w:rPr>
            </w:pPr>
          </w:p>
        </w:tc>
      </w:tr>
      <w:tr w:rsidR="005123FF" w14:paraId="3B2D3719" w14:textId="77777777" w:rsidTr="005F03C8">
        <w:trPr>
          <w:trHeight w:val="274"/>
        </w:trPr>
        <w:tc>
          <w:tcPr>
            <w:tcW w:w="2672" w:type="dxa"/>
          </w:tcPr>
          <w:p w14:paraId="5EFE10D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53D911E6" w14:textId="77777777" w:rsidR="005123FF" w:rsidRDefault="005123FF" w:rsidP="005F03C8">
            <w:pPr>
              <w:ind w:right="40"/>
              <w:jc w:val="center"/>
              <w:rPr>
                <w:rFonts w:ascii="Times New Roman" w:hAnsi="Times New Roman" w:cs="Times New Roman"/>
                <w:sz w:val="24"/>
                <w:szCs w:val="24"/>
              </w:rPr>
            </w:pPr>
          </w:p>
        </w:tc>
        <w:tc>
          <w:tcPr>
            <w:tcW w:w="2673" w:type="dxa"/>
          </w:tcPr>
          <w:p w14:paraId="49907FD1" w14:textId="77777777" w:rsidR="005123FF" w:rsidRDefault="005123FF" w:rsidP="005F03C8">
            <w:pPr>
              <w:ind w:right="40"/>
              <w:jc w:val="both"/>
              <w:rPr>
                <w:rFonts w:ascii="Times New Roman" w:hAnsi="Times New Roman" w:cs="Times New Roman"/>
                <w:sz w:val="24"/>
                <w:szCs w:val="24"/>
              </w:rPr>
            </w:pPr>
          </w:p>
        </w:tc>
        <w:tc>
          <w:tcPr>
            <w:tcW w:w="2673" w:type="dxa"/>
          </w:tcPr>
          <w:p w14:paraId="478457E8" w14:textId="77777777" w:rsidR="005123FF" w:rsidRDefault="005123FF" w:rsidP="005F03C8">
            <w:pPr>
              <w:ind w:right="40"/>
              <w:jc w:val="both"/>
              <w:rPr>
                <w:rFonts w:ascii="Times New Roman" w:hAnsi="Times New Roman" w:cs="Times New Roman"/>
                <w:sz w:val="24"/>
                <w:szCs w:val="24"/>
              </w:rPr>
            </w:pPr>
          </w:p>
        </w:tc>
      </w:tr>
      <w:tr w:rsidR="005123FF" w14:paraId="17919F19" w14:textId="77777777" w:rsidTr="005F03C8">
        <w:trPr>
          <w:trHeight w:val="259"/>
        </w:trPr>
        <w:tc>
          <w:tcPr>
            <w:tcW w:w="2672" w:type="dxa"/>
          </w:tcPr>
          <w:p w14:paraId="50A78F6D"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47361E2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02301BBC" w14:textId="77777777" w:rsidR="005123FF" w:rsidRDefault="005123FF" w:rsidP="005F03C8">
            <w:pPr>
              <w:ind w:right="40"/>
              <w:jc w:val="center"/>
              <w:rPr>
                <w:rFonts w:ascii="Times New Roman" w:hAnsi="Times New Roman" w:cs="Times New Roman"/>
                <w:sz w:val="24"/>
                <w:szCs w:val="24"/>
              </w:rPr>
            </w:pPr>
          </w:p>
        </w:tc>
        <w:tc>
          <w:tcPr>
            <w:tcW w:w="2673" w:type="dxa"/>
          </w:tcPr>
          <w:p w14:paraId="0AA4B30C" w14:textId="77777777" w:rsidR="005123FF" w:rsidRDefault="005123FF" w:rsidP="005F03C8">
            <w:pPr>
              <w:ind w:right="40"/>
              <w:jc w:val="both"/>
              <w:rPr>
                <w:rFonts w:ascii="Times New Roman" w:hAnsi="Times New Roman" w:cs="Times New Roman"/>
                <w:sz w:val="24"/>
                <w:szCs w:val="24"/>
              </w:rPr>
            </w:pPr>
          </w:p>
        </w:tc>
        <w:tc>
          <w:tcPr>
            <w:tcW w:w="2673" w:type="dxa"/>
          </w:tcPr>
          <w:p w14:paraId="6B758C3B" w14:textId="77777777" w:rsidR="005123FF" w:rsidRDefault="005123FF" w:rsidP="005F03C8">
            <w:pPr>
              <w:ind w:right="40"/>
              <w:jc w:val="both"/>
              <w:rPr>
                <w:rFonts w:ascii="Times New Roman" w:hAnsi="Times New Roman" w:cs="Times New Roman"/>
                <w:sz w:val="24"/>
                <w:szCs w:val="24"/>
              </w:rPr>
            </w:pPr>
          </w:p>
        </w:tc>
      </w:tr>
    </w:tbl>
    <w:p w14:paraId="676FE861" w14:textId="77777777" w:rsidR="005123FF" w:rsidRDefault="005123FF" w:rsidP="005123FF">
      <w:pPr>
        <w:pStyle w:val="Parrafo"/>
      </w:pPr>
    </w:p>
    <w:p w14:paraId="1D04FB12" w14:textId="0AE2841B" w:rsidR="005123FF" w:rsidRPr="00666BBA" w:rsidRDefault="005123FF" w:rsidP="005123FF">
      <w:pPr>
        <w:pStyle w:val="Cuadros"/>
      </w:pPr>
      <w:r w:rsidRPr="005123FF">
        <w:rPr>
          <w:rStyle w:val="CuadrosCar"/>
        </w:rPr>
        <w:t>Cuadro</w:t>
      </w:r>
      <w:r>
        <w:t xml:space="preserve"> Nº3. Análisis para los resultados de las pruebas al Modulo Atleta</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47599BB6" w14:textId="77777777" w:rsidTr="005F03C8">
        <w:trPr>
          <w:trHeight w:val="547"/>
        </w:trPr>
        <w:tc>
          <w:tcPr>
            <w:tcW w:w="2672" w:type="dxa"/>
            <w:shd w:val="clear" w:color="auto" w:fill="BFBFBF" w:themeFill="background1" w:themeFillShade="BF"/>
            <w:vAlign w:val="center"/>
          </w:tcPr>
          <w:p w14:paraId="632099A9"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74B3C41B"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2F77263D"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0902B154"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25FDBD43" w14:textId="77777777" w:rsidTr="005F03C8">
        <w:trPr>
          <w:trHeight w:val="274"/>
        </w:trPr>
        <w:tc>
          <w:tcPr>
            <w:tcW w:w="2672" w:type="dxa"/>
          </w:tcPr>
          <w:p w14:paraId="53B777CC"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407BAF6A" w14:textId="77777777" w:rsidR="005123FF" w:rsidRDefault="005123FF" w:rsidP="005F03C8">
            <w:pPr>
              <w:ind w:right="40"/>
              <w:jc w:val="center"/>
              <w:rPr>
                <w:rFonts w:ascii="Times New Roman" w:hAnsi="Times New Roman" w:cs="Times New Roman"/>
                <w:sz w:val="24"/>
                <w:szCs w:val="24"/>
              </w:rPr>
            </w:pPr>
          </w:p>
        </w:tc>
        <w:tc>
          <w:tcPr>
            <w:tcW w:w="2673" w:type="dxa"/>
          </w:tcPr>
          <w:p w14:paraId="64055B55" w14:textId="77777777" w:rsidR="005123FF" w:rsidRDefault="005123FF" w:rsidP="005F03C8">
            <w:pPr>
              <w:ind w:right="40"/>
              <w:jc w:val="both"/>
              <w:rPr>
                <w:rFonts w:ascii="Times New Roman" w:hAnsi="Times New Roman" w:cs="Times New Roman"/>
                <w:sz w:val="24"/>
                <w:szCs w:val="24"/>
              </w:rPr>
            </w:pPr>
          </w:p>
        </w:tc>
        <w:tc>
          <w:tcPr>
            <w:tcW w:w="2673" w:type="dxa"/>
          </w:tcPr>
          <w:p w14:paraId="3C8DC650" w14:textId="77777777" w:rsidR="005123FF" w:rsidRDefault="005123FF" w:rsidP="005F03C8">
            <w:pPr>
              <w:ind w:right="40"/>
              <w:jc w:val="both"/>
              <w:rPr>
                <w:rFonts w:ascii="Times New Roman" w:hAnsi="Times New Roman" w:cs="Times New Roman"/>
                <w:sz w:val="24"/>
                <w:szCs w:val="24"/>
              </w:rPr>
            </w:pPr>
          </w:p>
        </w:tc>
      </w:tr>
      <w:tr w:rsidR="005123FF" w14:paraId="092DFA26" w14:textId="77777777" w:rsidTr="005F03C8">
        <w:trPr>
          <w:trHeight w:val="274"/>
        </w:trPr>
        <w:tc>
          <w:tcPr>
            <w:tcW w:w="2672" w:type="dxa"/>
          </w:tcPr>
          <w:p w14:paraId="125270C9"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7FBD8065" w14:textId="77777777" w:rsidR="005123FF" w:rsidRDefault="005123FF" w:rsidP="005F03C8">
            <w:pPr>
              <w:ind w:right="40"/>
              <w:jc w:val="center"/>
              <w:rPr>
                <w:rFonts w:ascii="Times New Roman" w:hAnsi="Times New Roman" w:cs="Times New Roman"/>
                <w:sz w:val="24"/>
                <w:szCs w:val="24"/>
              </w:rPr>
            </w:pPr>
          </w:p>
        </w:tc>
        <w:tc>
          <w:tcPr>
            <w:tcW w:w="2673" w:type="dxa"/>
          </w:tcPr>
          <w:p w14:paraId="23F3976F" w14:textId="77777777" w:rsidR="005123FF" w:rsidRDefault="005123FF" w:rsidP="005F03C8">
            <w:pPr>
              <w:ind w:right="40"/>
              <w:jc w:val="both"/>
              <w:rPr>
                <w:rFonts w:ascii="Times New Roman" w:hAnsi="Times New Roman" w:cs="Times New Roman"/>
                <w:sz w:val="24"/>
                <w:szCs w:val="24"/>
              </w:rPr>
            </w:pPr>
          </w:p>
        </w:tc>
        <w:tc>
          <w:tcPr>
            <w:tcW w:w="2673" w:type="dxa"/>
          </w:tcPr>
          <w:p w14:paraId="530530CD" w14:textId="77777777" w:rsidR="005123FF" w:rsidRDefault="005123FF" w:rsidP="005F03C8">
            <w:pPr>
              <w:ind w:right="40"/>
              <w:jc w:val="both"/>
              <w:rPr>
                <w:rFonts w:ascii="Times New Roman" w:hAnsi="Times New Roman" w:cs="Times New Roman"/>
                <w:sz w:val="24"/>
                <w:szCs w:val="24"/>
              </w:rPr>
            </w:pPr>
          </w:p>
        </w:tc>
      </w:tr>
      <w:tr w:rsidR="005123FF" w14:paraId="357C5C44" w14:textId="77777777" w:rsidTr="005F03C8">
        <w:trPr>
          <w:trHeight w:val="274"/>
        </w:trPr>
        <w:tc>
          <w:tcPr>
            <w:tcW w:w="2672" w:type="dxa"/>
          </w:tcPr>
          <w:p w14:paraId="43E236D5"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585E579A" w14:textId="77777777" w:rsidR="005123FF" w:rsidRDefault="005123FF" w:rsidP="005F03C8">
            <w:pPr>
              <w:ind w:right="40"/>
              <w:jc w:val="center"/>
              <w:rPr>
                <w:rFonts w:ascii="Times New Roman" w:hAnsi="Times New Roman" w:cs="Times New Roman"/>
                <w:sz w:val="24"/>
                <w:szCs w:val="24"/>
              </w:rPr>
            </w:pPr>
          </w:p>
        </w:tc>
        <w:tc>
          <w:tcPr>
            <w:tcW w:w="2673" w:type="dxa"/>
          </w:tcPr>
          <w:p w14:paraId="3653A110" w14:textId="77777777" w:rsidR="005123FF" w:rsidRDefault="005123FF" w:rsidP="005F03C8">
            <w:pPr>
              <w:ind w:right="40"/>
              <w:jc w:val="both"/>
              <w:rPr>
                <w:rFonts w:ascii="Times New Roman" w:hAnsi="Times New Roman" w:cs="Times New Roman"/>
                <w:sz w:val="24"/>
                <w:szCs w:val="24"/>
              </w:rPr>
            </w:pPr>
          </w:p>
        </w:tc>
        <w:tc>
          <w:tcPr>
            <w:tcW w:w="2673" w:type="dxa"/>
          </w:tcPr>
          <w:p w14:paraId="4156AECA" w14:textId="77777777" w:rsidR="005123FF" w:rsidRDefault="005123FF" w:rsidP="005F03C8">
            <w:pPr>
              <w:ind w:right="40"/>
              <w:jc w:val="both"/>
              <w:rPr>
                <w:rFonts w:ascii="Times New Roman" w:hAnsi="Times New Roman" w:cs="Times New Roman"/>
                <w:sz w:val="24"/>
                <w:szCs w:val="24"/>
              </w:rPr>
            </w:pPr>
          </w:p>
        </w:tc>
      </w:tr>
      <w:tr w:rsidR="005123FF" w14:paraId="51BD8988" w14:textId="77777777" w:rsidTr="005F03C8">
        <w:trPr>
          <w:trHeight w:val="259"/>
        </w:trPr>
        <w:tc>
          <w:tcPr>
            <w:tcW w:w="2672" w:type="dxa"/>
          </w:tcPr>
          <w:p w14:paraId="7EEC713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4FC06D59"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242FE0DA" w14:textId="77777777" w:rsidR="005123FF" w:rsidRDefault="005123FF" w:rsidP="005F03C8">
            <w:pPr>
              <w:ind w:right="40"/>
              <w:jc w:val="center"/>
              <w:rPr>
                <w:rFonts w:ascii="Times New Roman" w:hAnsi="Times New Roman" w:cs="Times New Roman"/>
                <w:sz w:val="24"/>
                <w:szCs w:val="24"/>
              </w:rPr>
            </w:pPr>
          </w:p>
        </w:tc>
        <w:tc>
          <w:tcPr>
            <w:tcW w:w="2673" w:type="dxa"/>
          </w:tcPr>
          <w:p w14:paraId="5BD1C5CA" w14:textId="77777777" w:rsidR="005123FF" w:rsidRDefault="005123FF" w:rsidP="005F03C8">
            <w:pPr>
              <w:ind w:right="40"/>
              <w:jc w:val="both"/>
              <w:rPr>
                <w:rFonts w:ascii="Times New Roman" w:hAnsi="Times New Roman" w:cs="Times New Roman"/>
                <w:sz w:val="24"/>
                <w:szCs w:val="24"/>
              </w:rPr>
            </w:pPr>
          </w:p>
        </w:tc>
        <w:tc>
          <w:tcPr>
            <w:tcW w:w="2673" w:type="dxa"/>
          </w:tcPr>
          <w:p w14:paraId="199DB1DF" w14:textId="77777777" w:rsidR="005123FF" w:rsidRDefault="005123FF" w:rsidP="005F03C8">
            <w:pPr>
              <w:ind w:right="40"/>
              <w:jc w:val="both"/>
              <w:rPr>
                <w:rFonts w:ascii="Times New Roman" w:hAnsi="Times New Roman" w:cs="Times New Roman"/>
                <w:sz w:val="24"/>
                <w:szCs w:val="24"/>
              </w:rPr>
            </w:pPr>
          </w:p>
        </w:tc>
      </w:tr>
    </w:tbl>
    <w:p w14:paraId="516B22D9" w14:textId="32E140B2" w:rsidR="00F93C73" w:rsidRDefault="00F93C73" w:rsidP="005123FF">
      <w:pPr>
        <w:pStyle w:val="Parrafo"/>
      </w:pPr>
    </w:p>
    <w:p w14:paraId="720131D2" w14:textId="566C89AC" w:rsidR="005123FF" w:rsidRDefault="00F93C73" w:rsidP="00F93C73">
      <w:r>
        <w:br w:type="page"/>
      </w:r>
    </w:p>
    <w:p w14:paraId="4C903DED" w14:textId="77777777" w:rsidR="00AB40F5" w:rsidRPr="00666BBA" w:rsidRDefault="00AB40F5" w:rsidP="00AB40F5">
      <w:pPr>
        <w:pStyle w:val="Cuadros"/>
      </w:pPr>
      <w:r>
        <w:lastRenderedPageBreak/>
        <w:t>Cuadro Nº10. Análisis para los resultados de las pruebas al Modulo Roles y Permisos</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AB40F5" w14:paraId="16BF1E10" w14:textId="77777777" w:rsidTr="008C36C8">
        <w:trPr>
          <w:trHeight w:val="547"/>
        </w:trPr>
        <w:tc>
          <w:tcPr>
            <w:tcW w:w="2672" w:type="dxa"/>
            <w:shd w:val="clear" w:color="auto" w:fill="BFBFBF" w:themeFill="background1" w:themeFillShade="BF"/>
            <w:vAlign w:val="center"/>
          </w:tcPr>
          <w:p w14:paraId="54A49C24" w14:textId="77777777" w:rsidR="00AB40F5" w:rsidRPr="00666BBA" w:rsidRDefault="00AB40F5" w:rsidP="008C36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4A06F243" w14:textId="77777777" w:rsidR="00AB40F5" w:rsidRPr="00666BBA" w:rsidRDefault="00AB40F5" w:rsidP="008C36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0788BE5F" w14:textId="77777777" w:rsidR="00AB40F5" w:rsidRPr="00666BBA" w:rsidRDefault="00AB40F5" w:rsidP="008C36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23FC07AC" w14:textId="77777777" w:rsidR="00AB40F5" w:rsidRPr="00666BBA" w:rsidRDefault="00AB40F5" w:rsidP="008C36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AB40F5" w14:paraId="46DDC28E" w14:textId="77777777" w:rsidTr="008C36C8">
        <w:trPr>
          <w:trHeight w:val="274"/>
        </w:trPr>
        <w:tc>
          <w:tcPr>
            <w:tcW w:w="2672" w:type="dxa"/>
          </w:tcPr>
          <w:p w14:paraId="3CF117B7" w14:textId="77777777" w:rsidR="00AB40F5" w:rsidRDefault="00AB40F5" w:rsidP="008C36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0827A166" w14:textId="77777777" w:rsidR="00AB40F5" w:rsidRDefault="00AB40F5" w:rsidP="008C36C8">
            <w:pPr>
              <w:ind w:right="40"/>
              <w:jc w:val="center"/>
              <w:rPr>
                <w:rFonts w:ascii="Times New Roman" w:hAnsi="Times New Roman" w:cs="Times New Roman"/>
                <w:sz w:val="24"/>
                <w:szCs w:val="24"/>
              </w:rPr>
            </w:pPr>
          </w:p>
        </w:tc>
        <w:tc>
          <w:tcPr>
            <w:tcW w:w="2673" w:type="dxa"/>
          </w:tcPr>
          <w:p w14:paraId="73677854" w14:textId="77777777" w:rsidR="00AB40F5" w:rsidRDefault="00AB40F5" w:rsidP="008C36C8">
            <w:pPr>
              <w:ind w:right="40"/>
              <w:jc w:val="both"/>
              <w:rPr>
                <w:rFonts w:ascii="Times New Roman" w:hAnsi="Times New Roman" w:cs="Times New Roman"/>
                <w:sz w:val="24"/>
                <w:szCs w:val="24"/>
              </w:rPr>
            </w:pPr>
          </w:p>
        </w:tc>
        <w:tc>
          <w:tcPr>
            <w:tcW w:w="2673" w:type="dxa"/>
          </w:tcPr>
          <w:p w14:paraId="63802A25" w14:textId="77777777" w:rsidR="00AB40F5" w:rsidRDefault="00AB40F5" w:rsidP="008C36C8">
            <w:pPr>
              <w:ind w:right="40"/>
              <w:jc w:val="both"/>
              <w:rPr>
                <w:rFonts w:ascii="Times New Roman" w:hAnsi="Times New Roman" w:cs="Times New Roman"/>
                <w:sz w:val="24"/>
                <w:szCs w:val="24"/>
              </w:rPr>
            </w:pPr>
          </w:p>
        </w:tc>
      </w:tr>
      <w:tr w:rsidR="00AB40F5" w14:paraId="2BBFD49B" w14:textId="77777777" w:rsidTr="008C36C8">
        <w:trPr>
          <w:trHeight w:val="274"/>
        </w:trPr>
        <w:tc>
          <w:tcPr>
            <w:tcW w:w="2672" w:type="dxa"/>
          </w:tcPr>
          <w:p w14:paraId="447D97C1" w14:textId="77777777" w:rsidR="00AB40F5" w:rsidRDefault="00AB40F5" w:rsidP="008C36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21339C9C" w14:textId="77777777" w:rsidR="00AB40F5" w:rsidRDefault="00AB40F5" w:rsidP="008C36C8">
            <w:pPr>
              <w:ind w:right="40"/>
              <w:jc w:val="center"/>
              <w:rPr>
                <w:rFonts w:ascii="Times New Roman" w:hAnsi="Times New Roman" w:cs="Times New Roman"/>
                <w:sz w:val="24"/>
                <w:szCs w:val="24"/>
              </w:rPr>
            </w:pPr>
          </w:p>
        </w:tc>
        <w:tc>
          <w:tcPr>
            <w:tcW w:w="2673" w:type="dxa"/>
          </w:tcPr>
          <w:p w14:paraId="540BC9D0" w14:textId="77777777" w:rsidR="00AB40F5" w:rsidRDefault="00AB40F5" w:rsidP="008C36C8">
            <w:pPr>
              <w:ind w:right="40"/>
              <w:jc w:val="both"/>
              <w:rPr>
                <w:rFonts w:ascii="Times New Roman" w:hAnsi="Times New Roman" w:cs="Times New Roman"/>
                <w:sz w:val="24"/>
                <w:szCs w:val="24"/>
              </w:rPr>
            </w:pPr>
          </w:p>
        </w:tc>
        <w:tc>
          <w:tcPr>
            <w:tcW w:w="2673" w:type="dxa"/>
          </w:tcPr>
          <w:p w14:paraId="634A12CB" w14:textId="77777777" w:rsidR="00AB40F5" w:rsidRDefault="00AB40F5" w:rsidP="008C36C8">
            <w:pPr>
              <w:ind w:right="40"/>
              <w:jc w:val="both"/>
              <w:rPr>
                <w:rFonts w:ascii="Times New Roman" w:hAnsi="Times New Roman" w:cs="Times New Roman"/>
                <w:sz w:val="24"/>
                <w:szCs w:val="24"/>
              </w:rPr>
            </w:pPr>
          </w:p>
        </w:tc>
      </w:tr>
      <w:tr w:rsidR="00AB40F5" w14:paraId="5B1BAD79" w14:textId="77777777" w:rsidTr="008C36C8">
        <w:trPr>
          <w:trHeight w:val="274"/>
        </w:trPr>
        <w:tc>
          <w:tcPr>
            <w:tcW w:w="2672" w:type="dxa"/>
          </w:tcPr>
          <w:p w14:paraId="794C167F" w14:textId="77777777" w:rsidR="00AB40F5" w:rsidRDefault="00AB40F5" w:rsidP="008C36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7707FE52" w14:textId="77777777" w:rsidR="00AB40F5" w:rsidRDefault="00AB40F5" w:rsidP="008C36C8">
            <w:pPr>
              <w:ind w:right="40"/>
              <w:jc w:val="center"/>
              <w:rPr>
                <w:rFonts w:ascii="Times New Roman" w:hAnsi="Times New Roman" w:cs="Times New Roman"/>
                <w:sz w:val="24"/>
                <w:szCs w:val="24"/>
              </w:rPr>
            </w:pPr>
          </w:p>
        </w:tc>
        <w:tc>
          <w:tcPr>
            <w:tcW w:w="2673" w:type="dxa"/>
          </w:tcPr>
          <w:p w14:paraId="08B4771E" w14:textId="77777777" w:rsidR="00AB40F5" w:rsidRDefault="00AB40F5" w:rsidP="008C36C8">
            <w:pPr>
              <w:ind w:right="40"/>
              <w:jc w:val="both"/>
              <w:rPr>
                <w:rFonts w:ascii="Times New Roman" w:hAnsi="Times New Roman" w:cs="Times New Roman"/>
                <w:sz w:val="24"/>
                <w:szCs w:val="24"/>
              </w:rPr>
            </w:pPr>
          </w:p>
        </w:tc>
        <w:tc>
          <w:tcPr>
            <w:tcW w:w="2673" w:type="dxa"/>
          </w:tcPr>
          <w:p w14:paraId="0E4A7FF6" w14:textId="77777777" w:rsidR="00AB40F5" w:rsidRDefault="00AB40F5" w:rsidP="008C36C8">
            <w:pPr>
              <w:ind w:right="40"/>
              <w:jc w:val="both"/>
              <w:rPr>
                <w:rFonts w:ascii="Times New Roman" w:hAnsi="Times New Roman" w:cs="Times New Roman"/>
                <w:sz w:val="24"/>
                <w:szCs w:val="24"/>
              </w:rPr>
            </w:pPr>
          </w:p>
        </w:tc>
      </w:tr>
      <w:tr w:rsidR="00AB40F5" w14:paraId="44FB4B36" w14:textId="77777777" w:rsidTr="008C36C8">
        <w:trPr>
          <w:trHeight w:val="259"/>
        </w:trPr>
        <w:tc>
          <w:tcPr>
            <w:tcW w:w="2672" w:type="dxa"/>
          </w:tcPr>
          <w:p w14:paraId="4FDAE222" w14:textId="77777777" w:rsidR="00AB40F5" w:rsidRDefault="00AB40F5" w:rsidP="008C36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1B2210C4" w14:textId="77777777" w:rsidR="00AB40F5" w:rsidRDefault="00AB40F5" w:rsidP="008C36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04E9DD96" w14:textId="77777777" w:rsidR="00AB40F5" w:rsidRDefault="00AB40F5" w:rsidP="008C36C8">
            <w:pPr>
              <w:ind w:right="40"/>
              <w:jc w:val="center"/>
              <w:rPr>
                <w:rFonts w:ascii="Times New Roman" w:hAnsi="Times New Roman" w:cs="Times New Roman"/>
                <w:sz w:val="24"/>
                <w:szCs w:val="24"/>
              </w:rPr>
            </w:pPr>
          </w:p>
        </w:tc>
        <w:tc>
          <w:tcPr>
            <w:tcW w:w="2673" w:type="dxa"/>
          </w:tcPr>
          <w:p w14:paraId="1AE687AE" w14:textId="77777777" w:rsidR="00AB40F5" w:rsidRDefault="00AB40F5" w:rsidP="008C36C8">
            <w:pPr>
              <w:ind w:right="40"/>
              <w:jc w:val="both"/>
              <w:rPr>
                <w:rFonts w:ascii="Times New Roman" w:hAnsi="Times New Roman" w:cs="Times New Roman"/>
                <w:sz w:val="24"/>
                <w:szCs w:val="24"/>
              </w:rPr>
            </w:pPr>
          </w:p>
        </w:tc>
        <w:tc>
          <w:tcPr>
            <w:tcW w:w="2673" w:type="dxa"/>
          </w:tcPr>
          <w:p w14:paraId="18EFDCEE" w14:textId="77777777" w:rsidR="00AB40F5" w:rsidRDefault="00AB40F5" w:rsidP="008C36C8">
            <w:pPr>
              <w:ind w:right="40"/>
              <w:jc w:val="both"/>
              <w:rPr>
                <w:rFonts w:ascii="Times New Roman" w:hAnsi="Times New Roman" w:cs="Times New Roman"/>
                <w:sz w:val="24"/>
                <w:szCs w:val="24"/>
              </w:rPr>
            </w:pPr>
          </w:p>
        </w:tc>
      </w:tr>
    </w:tbl>
    <w:p w14:paraId="41B4B4FE" w14:textId="77777777" w:rsidR="00AB40F5" w:rsidRPr="00F93C73" w:rsidRDefault="00AB40F5" w:rsidP="00F93C73">
      <w:pPr>
        <w:rPr>
          <w:rFonts w:ascii="Times New Roman" w:hAnsi="Times New Roman"/>
          <w:sz w:val="24"/>
        </w:rPr>
      </w:pPr>
    </w:p>
    <w:p w14:paraId="4DCDDD4A" w14:textId="3CC8AD40" w:rsidR="005123FF" w:rsidRPr="00666BBA" w:rsidRDefault="005123FF" w:rsidP="005123FF">
      <w:pPr>
        <w:pStyle w:val="Cuadros"/>
      </w:pPr>
      <w:r>
        <w:t>Cuadro Nº4. Análisis para los resultados de las pruebas al Modulo Asistencias</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0B9FB24A" w14:textId="77777777" w:rsidTr="005123FF">
        <w:trPr>
          <w:trHeight w:val="547"/>
        </w:trPr>
        <w:tc>
          <w:tcPr>
            <w:tcW w:w="2655" w:type="dxa"/>
            <w:shd w:val="clear" w:color="auto" w:fill="BFBFBF" w:themeFill="background1" w:themeFillShade="BF"/>
            <w:vAlign w:val="center"/>
          </w:tcPr>
          <w:p w14:paraId="6DAF4136"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35" w:type="dxa"/>
            <w:shd w:val="clear" w:color="auto" w:fill="BFBFBF" w:themeFill="background1" w:themeFillShade="BF"/>
            <w:vAlign w:val="center"/>
          </w:tcPr>
          <w:p w14:paraId="7765B2F1"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48" w:type="dxa"/>
            <w:shd w:val="clear" w:color="auto" w:fill="BFBFBF" w:themeFill="background1" w:themeFillShade="BF"/>
            <w:vAlign w:val="center"/>
          </w:tcPr>
          <w:p w14:paraId="138ED159"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57" w:type="dxa"/>
            <w:shd w:val="clear" w:color="auto" w:fill="BFBFBF" w:themeFill="background1" w:themeFillShade="BF"/>
            <w:vAlign w:val="center"/>
          </w:tcPr>
          <w:p w14:paraId="6901F84E"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50B6558D" w14:textId="77777777" w:rsidTr="005123FF">
        <w:trPr>
          <w:trHeight w:val="274"/>
        </w:trPr>
        <w:tc>
          <w:tcPr>
            <w:tcW w:w="2655" w:type="dxa"/>
          </w:tcPr>
          <w:p w14:paraId="08876E3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35" w:type="dxa"/>
          </w:tcPr>
          <w:p w14:paraId="4E9C09B3" w14:textId="77777777" w:rsidR="005123FF" w:rsidRDefault="005123FF" w:rsidP="005F03C8">
            <w:pPr>
              <w:ind w:right="40"/>
              <w:jc w:val="center"/>
              <w:rPr>
                <w:rFonts w:ascii="Times New Roman" w:hAnsi="Times New Roman" w:cs="Times New Roman"/>
                <w:sz w:val="24"/>
                <w:szCs w:val="24"/>
              </w:rPr>
            </w:pPr>
          </w:p>
        </w:tc>
        <w:tc>
          <w:tcPr>
            <w:tcW w:w="2648" w:type="dxa"/>
          </w:tcPr>
          <w:p w14:paraId="532CEA13" w14:textId="77777777" w:rsidR="005123FF" w:rsidRDefault="005123FF" w:rsidP="005F03C8">
            <w:pPr>
              <w:ind w:right="40"/>
              <w:jc w:val="both"/>
              <w:rPr>
                <w:rFonts w:ascii="Times New Roman" w:hAnsi="Times New Roman" w:cs="Times New Roman"/>
                <w:sz w:val="24"/>
                <w:szCs w:val="24"/>
              </w:rPr>
            </w:pPr>
          </w:p>
        </w:tc>
        <w:tc>
          <w:tcPr>
            <w:tcW w:w="2657" w:type="dxa"/>
          </w:tcPr>
          <w:p w14:paraId="7D1CB0C4" w14:textId="77777777" w:rsidR="005123FF" w:rsidRDefault="005123FF" w:rsidP="005F03C8">
            <w:pPr>
              <w:ind w:right="40"/>
              <w:jc w:val="both"/>
              <w:rPr>
                <w:rFonts w:ascii="Times New Roman" w:hAnsi="Times New Roman" w:cs="Times New Roman"/>
                <w:sz w:val="24"/>
                <w:szCs w:val="24"/>
              </w:rPr>
            </w:pPr>
          </w:p>
        </w:tc>
      </w:tr>
      <w:tr w:rsidR="005123FF" w14:paraId="10861DFC" w14:textId="77777777" w:rsidTr="005123FF">
        <w:trPr>
          <w:trHeight w:val="274"/>
        </w:trPr>
        <w:tc>
          <w:tcPr>
            <w:tcW w:w="2655" w:type="dxa"/>
          </w:tcPr>
          <w:p w14:paraId="7DFCCFEB"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35" w:type="dxa"/>
          </w:tcPr>
          <w:p w14:paraId="66C1786F" w14:textId="77777777" w:rsidR="005123FF" w:rsidRDefault="005123FF" w:rsidP="005F03C8">
            <w:pPr>
              <w:ind w:right="40"/>
              <w:jc w:val="center"/>
              <w:rPr>
                <w:rFonts w:ascii="Times New Roman" w:hAnsi="Times New Roman" w:cs="Times New Roman"/>
                <w:sz w:val="24"/>
                <w:szCs w:val="24"/>
              </w:rPr>
            </w:pPr>
          </w:p>
        </w:tc>
        <w:tc>
          <w:tcPr>
            <w:tcW w:w="2648" w:type="dxa"/>
          </w:tcPr>
          <w:p w14:paraId="27362327" w14:textId="77777777" w:rsidR="005123FF" w:rsidRDefault="005123FF" w:rsidP="005F03C8">
            <w:pPr>
              <w:ind w:right="40"/>
              <w:jc w:val="both"/>
              <w:rPr>
                <w:rFonts w:ascii="Times New Roman" w:hAnsi="Times New Roman" w:cs="Times New Roman"/>
                <w:sz w:val="24"/>
                <w:szCs w:val="24"/>
              </w:rPr>
            </w:pPr>
          </w:p>
        </w:tc>
        <w:tc>
          <w:tcPr>
            <w:tcW w:w="2657" w:type="dxa"/>
          </w:tcPr>
          <w:p w14:paraId="62EF4710" w14:textId="77777777" w:rsidR="005123FF" w:rsidRDefault="005123FF" w:rsidP="005F03C8">
            <w:pPr>
              <w:ind w:right="40"/>
              <w:jc w:val="both"/>
              <w:rPr>
                <w:rFonts w:ascii="Times New Roman" w:hAnsi="Times New Roman" w:cs="Times New Roman"/>
                <w:sz w:val="24"/>
                <w:szCs w:val="24"/>
              </w:rPr>
            </w:pPr>
          </w:p>
        </w:tc>
      </w:tr>
      <w:tr w:rsidR="005123FF" w14:paraId="34D7E379" w14:textId="77777777" w:rsidTr="005123FF">
        <w:trPr>
          <w:trHeight w:val="274"/>
        </w:trPr>
        <w:tc>
          <w:tcPr>
            <w:tcW w:w="2655" w:type="dxa"/>
          </w:tcPr>
          <w:p w14:paraId="043918F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35" w:type="dxa"/>
          </w:tcPr>
          <w:p w14:paraId="1D7FECCA" w14:textId="77777777" w:rsidR="005123FF" w:rsidRDefault="005123FF" w:rsidP="005F03C8">
            <w:pPr>
              <w:ind w:right="40"/>
              <w:jc w:val="center"/>
              <w:rPr>
                <w:rFonts w:ascii="Times New Roman" w:hAnsi="Times New Roman" w:cs="Times New Roman"/>
                <w:sz w:val="24"/>
                <w:szCs w:val="24"/>
              </w:rPr>
            </w:pPr>
          </w:p>
        </w:tc>
        <w:tc>
          <w:tcPr>
            <w:tcW w:w="2648" w:type="dxa"/>
          </w:tcPr>
          <w:p w14:paraId="4FABBD2D" w14:textId="77777777" w:rsidR="005123FF" w:rsidRDefault="005123FF" w:rsidP="005F03C8">
            <w:pPr>
              <w:ind w:right="40"/>
              <w:jc w:val="both"/>
              <w:rPr>
                <w:rFonts w:ascii="Times New Roman" w:hAnsi="Times New Roman" w:cs="Times New Roman"/>
                <w:sz w:val="24"/>
                <w:szCs w:val="24"/>
              </w:rPr>
            </w:pPr>
          </w:p>
        </w:tc>
        <w:tc>
          <w:tcPr>
            <w:tcW w:w="2657" w:type="dxa"/>
          </w:tcPr>
          <w:p w14:paraId="0A853F3E" w14:textId="77777777" w:rsidR="005123FF" w:rsidRDefault="005123FF" w:rsidP="005F03C8">
            <w:pPr>
              <w:ind w:right="40"/>
              <w:jc w:val="both"/>
              <w:rPr>
                <w:rFonts w:ascii="Times New Roman" w:hAnsi="Times New Roman" w:cs="Times New Roman"/>
                <w:sz w:val="24"/>
                <w:szCs w:val="24"/>
              </w:rPr>
            </w:pPr>
          </w:p>
        </w:tc>
      </w:tr>
      <w:tr w:rsidR="005123FF" w14:paraId="7E64C657" w14:textId="77777777" w:rsidTr="005123FF">
        <w:trPr>
          <w:trHeight w:val="259"/>
        </w:trPr>
        <w:tc>
          <w:tcPr>
            <w:tcW w:w="2655" w:type="dxa"/>
          </w:tcPr>
          <w:p w14:paraId="593E6A67"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4A84DC44"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35" w:type="dxa"/>
          </w:tcPr>
          <w:p w14:paraId="6602F74A" w14:textId="77777777" w:rsidR="005123FF" w:rsidRDefault="005123FF" w:rsidP="005F03C8">
            <w:pPr>
              <w:ind w:right="40"/>
              <w:jc w:val="center"/>
              <w:rPr>
                <w:rFonts w:ascii="Times New Roman" w:hAnsi="Times New Roman" w:cs="Times New Roman"/>
                <w:sz w:val="24"/>
                <w:szCs w:val="24"/>
              </w:rPr>
            </w:pPr>
          </w:p>
        </w:tc>
        <w:tc>
          <w:tcPr>
            <w:tcW w:w="2648" w:type="dxa"/>
          </w:tcPr>
          <w:p w14:paraId="1AD5C2E1" w14:textId="77777777" w:rsidR="005123FF" w:rsidRDefault="005123FF" w:rsidP="005F03C8">
            <w:pPr>
              <w:ind w:right="40"/>
              <w:jc w:val="both"/>
              <w:rPr>
                <w:rFonts w:ascii="Times New Roman" w:hAnsi="Times New Roman" w:cs="Times New Roman"/>
                <w:sz w:val="24"/>
                <w:szCs w:val="24"/>
              </w:rPr>
            </w:pPr>
          </w:p>
        </w:tc>
        <w:tc>
          <w:tcPr>
            <w:tcW w:w="2657" w:type="dxa"/>
          </w:tcPr>
          <w:p w14:paraId="15A1E1EC" w14:textId="77777777" w:rsidR="005123FF" w:rsidRDefault="005123FF" w:rsidP="005F03C8">
            <w:pPr>
              <w:ind w:right="40"/>
              <w:jc w:val="both"/>
              <w:rPr>
                <w:rFonts w:ascii="Times New Roman" w:hAnsi="Times New Roman" w:cs="Times New Roman"/>
                <w:sz w:val="24"/>
                <w:szCs w:val="24"/>
              </w:rPr>
            </w:pPr>
          </w:p>
        </w:tc>
      </w:tr>
    </w:tbl>
    <w:p w14:paraId="1761004E" w14:textId="30103993" w:rsidR="005123FF" w:rsidRDefault="005123FF" w:rsidP="005123FF">
      <w:pPr>
        <w:pStyle w:val="Parrafo"/>
      </w:pPr>
    </w:p>
    <w:p w14:paraId="0A952C38" w14:textId="3CB3808D" w:rsidR="005123FF" w:rsidRPr="00666BBA" w:rsidRDefault="005123FF" w:rsidP="005123FF">
      <w:pPr>
        <w:pStyle w:val="Cuadros"/>
      </w:pPr>
      <w:r>
        <w:t>Cuadro Nº5. Análisis para los resultados de las pruebas al Modulo Mensualidad</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66595122" w14:textId="77777777" w:rsidTr="005F03C8">
        <w:trPr>
          <w:trHeight w:val="547"/>
        </w:trPr>
        <w:tc>
          <w:tcPr>
            <w:tcW w:w="2672" w:type="dxa"/>
            <w:shd w:val="clear" w:color="auto" w:fill="BFBFBF" w:themeFill="background1" w:themeFillShade="BF"/>
            <w:vAlign w:val="center"/>
          </w:tcPr>
          <w:p w14:paraId="17CE2069"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59BE1B3C"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6D27A463"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24DA50C5"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2B46E216" w14:textId="77777777" w:rsidTr="005F03C8">
        <w:trPr>
          <w:trHeight w:val="274"/>
        </w:trPr>
        <w:tc>
          <w:tcPr>
            <w:tcW w:w="2672" w:type="dxa"/>
          </w:tcPr>
          <w:p w14:paraId="0B8A6EB4"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58C5B1B3" w14:textId="77777777" w:rsidR="005123FF" w:rsidRDefault="005123FF" w:rsidP="005F03C8">
            <w:pPr>
              <w:ind w:right="40"/>
              <w:jc w:val="center"/>
              <w:rPr>
                <w:rFonts w:ascii="Times New Roman" w:hAnsi="Times New Roman" w:cs="Times New Roman"/>
                <w:sz w:val="24"/>
                <w:szCs w:val="24"/>
              </w:rPr>
            </w:pPr>
          </w:p>
        </w:tc>
        <w:tc>
          <w:tcPr>
            <w:tcW w:w="2673" w:type="dxa"/>
          </w:tcPr>
          <w:p w14:paraId="333F16B7" w14:textId="77777777" w:rsidR="005123FF" w:rsidRDefault="005123FF" w:rsidP="005F03C8">
            <w:pPr>
              <w:ind w:right="40"/>
              <w:jc w:val="both"/>
              <w:rPr>
                <w:rFonts w:ascii="Times New Roman" w:hAnsi="Times New Roman" w:cs="Times New Roman"/>
                <w:sz w:val="24"/>
                <w:szCs w:val="24"/>
              </w:rPr>
            </w:pPr>
          </w:p>
        </w:tc>
        <w:tc>
          <w:tcPr>
            <w:tcW w:w="2673" w:type="dxa"/>
          </w:tcPr>
          <w:p w14:paraId="16573988" w14:textId="77777777" w:rsidR="005123FF" w:rsidRDefault="005123FF" w:rsidP="005F03C8">
            <w:pPr>
              <w:ind w:right="40"/>
              <w:jc w:val="both"/>
              <w:rPr>
                <w:rFonts w:ascii="Times New Roman" w:hAnsi="Times New Roman" w:cs="Times New Roman"/>
                <w:sz w:val="24"/>
                <w:szCs w:val="24"/>
              </w:rPr>
            </w:pPr>
          </w:p>
        </w:tc>
      </w:tr>
      <w:tr w:rsidR="005123FF" w14:paraId="5CC93E03" w14:textId="77777777" w:rsidTr="005F03C8">
        <w:trPr>
          <w:trHeight w:val="274"/>
        </w:trPr>
        <w:tc>
          <w:tcPr>
            <w:tcW w:w="2672" w:type="dxa"/>
          </w:tcPr>
          <w:p w14:paraId="595C2B00"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3FEA8401" w14:textId="77777777" w:rsidR="005123FF" w:rsidRDefault="005123FF" w:rsidP="005F03C8">
            <w:pPr>
              <w:ind w:right="40"/>
              <w:jc w:val="center"/>
              <w:rPr>
                <w:rFonts w:ascii="Times New Roman" w:hAnsi="Times New Roman" w:cs="Times New Roman"/>
                <w:sz w:val="24"/>
                <w:szCs w:val="24"/>
              </w:rPr>
            </w:pPr>
          </w:p>
        </w:tc>
        <w:tc>
          <w:tcPr>
            <w:tcW w:w="2673" w:type="dxa"/>
          </w:tcPr>
          <w:p w14:paraId="22D6EE83" w14:textId="77777777" w:rsidR="005123FF" w:rsidRDefault="005123FF" w:rsidP="005F03C8">
            <w:pPr>
              <w:ind w:right="40"/>
              <w:jc w:val="both"/>
              <w:rPr>
                <w:rFonts w:ascii="Times New Roman" w:hAnsi="Times New Roman" w:cs="Times New Roman"/>
                <w:sz w:val="24"/>
                <w:szCs w:val="24"/>
              </w:rPr>
            </w:pPr>
          </w:p>
        </w:tc>
        <w:tc>
          <w:tcPr>
            <w:tcW w:w="2673" w:type="dxa"/>
          </w:tcPr>
          <w:p w14:paraId="2A88CA65" w14:textId="77777777" w:rsidR="005123FF" w:rsidRDefault="005123FF" w:rsidP="005F03C8">
            <w:pPr>
              <w:ind w:right="40"/>
              <w:jc w:val="both"/>
              <w:rPr>
                <w:rFonts w:ascii="Times New Roman" w:hAnsi="Times New Roman" w:cs="Times New Roman"/>
                <w:sz w:val="24"/>
                <w:szCs w:val="24"/>
              </w:rPr>
            </w:pPr>
          </w:p>
        </w:tc>
      </w:tr>
      <w:tr w:rsidR="005123FF" w14:paraId="3046EB84" w14:textId="77777777" w:rsidTr="005F03C8">
        <w:trPr>
          <w:trHeight w:val="274"/>
        </w:trPr>
        <w:tc>
          <w:tcPr>
            <w:tcW w:w="2672" w:type="dxa"/>
          </w:tcPr>
          <w:p w14:paraId="2F5CD135"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16D2A91C" w14:textId="77777777" w:rsidR="005123FF" w:rsidRDefault="005123FF" w:rsidP="005F03C8">
            <w:pPr>
              <w:ind w:right="40"/>
              <w:jc w:val="center"/>
              <w:rPr>
                <w:rFonts w:ascii="Times New Roman" w:hAnsi="Times New Roman" w:cs="Times New Roman"/>
                <w:sz w:val="24"/>
                <w:szCs w:val="24"/>
              </w:rPr>
            </w:pPr>
          </w:p>
        </w:tc>
        <w:tc>
          <w:tcPr>
            <w:tcW w:w="2673" w:type="dxa"/>
          </w:tcPr>
          <w:p w14:paraId="2AAE5C42" w14:textId="77777777" w:rsidR="005123FF" w:rsidRDefault="005123FF" w:rsidP="005F03C8">
            <w:pPr>
              <w:ind w:right="40"/>
              <w:jc w:val="both"/>
              <w:rPr>
                <w:rFonts w:ascii="Times New Roman" w:hAnsi="Times New Roman" w:cs="Times New Roman"/>
                <w:sz w:val="24"/>
                <w:szCs w:val="24"/>
              </w:rPr>
            </w:pPr>
          </w:p>
        </w:tc>
        <w:tc>
          <w:tcPr>
            <w:tcW w:w="2673" w:type="dxa"/>
          </w:tcPr>
          <w:p w14:paraId="7E161595" w14:textId="77777777" w:rsidR="005123FF" w:rsidRDefault="005123FF" w:rsidP="005F03C8">
            <w:pPr>
              <w:ind w:right="40"/>
              <w:jc w:val="both"/>
              <w:rPr>
                <w:rFonts w:ascii="Times New Roman" w:hAnsi="Times New Roman" w:cs="Times New Roman"/>
                <w:sz w:val="24"/>
                <w:szCs w:val="24"/>
              </w:rPr>
            </w:pPr>
          </w:p>
        </w:tc>
      </w:tr>
      <w:tr w:rsidR="005123FF" w14:paraId="3FA0B963" w14:textId="77777777" w:rsidTr="005F03C8">
        <w:trPr>
          <w:trHeight w:val="259"/>
        </w:trPr>
        <w:tc>
          <w:tcPr>
            <w:tcW w:w="2672" w:type="dxa"/>
          </w:tcPr>
          <w:p w14:paraId="2BC6007E"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660DBDEF"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383C63B3" w14:textId="77777777" w:rsidR="005123FF" w:rsidRDefault="005123FF" w:rsidP="005F03C8">
            <w:pPr>
              <w:ind w:right="40"/>
              <w:jc w:val="center"/>
              <w:rPr>
                <w:rFonts w:ascii="Times New Roman" w:hAnsi="Times New Roman" w:cs="Times New Roman"/>
                <w:sz w:val="24"/>
                <w:szCs w:val="24"/>
              </w:rPr>
            </w:pPr>
          </w:p>
        </w:tc>
        <w:tc>
          <w:tcPr>
            <w:tcW w:w="2673" w:type="dxa"/>
          </w:tcPr>
          <w:p w14:paraId="7FC996C0" w14:textId="77777777" w:rsidR="005123FF" w:rsidRDefault="005123FF" w:rsidP="005F03C8">
            <w:pPr>
              <w:ind w:right="40"/>
              <w:jc w:val="both"/>
              <w:rPr>
                <w:rFonts w:ascii="Times New Roman" w:hAnsi="Times New Roman" w:cs="Times New Roman"/>
                <w:sz w:val="24"/>
                <w:szCs w:val="24"/>
              </w:rPr>
            </w:pPr>
          </w:p>
        </w:tc>
        <w:tc>
          <w:tcPr>
            <w:tcW w:w="2673" w:type="dxa"/>
          </w:tcPr>
          <w:p w14:paraId="73A943F3" w14:textId="77777777" w:rsidR="005123FF" w:rsidRDefault="005123FF" w:rsidP="005F03C8">
            <w:pPr>
              <w:ind w:right="40"/>
              <w:jc w:val="both"/>
              <w:rPr>
                <w:rFonts w:ascii="Times New Roman" w:hAnsi="Times New Roman" w:cs="Times New Roman"/>
                <w:sz w:val="24"/>
                <w:szCs w:val="24"/>
              </w:rPr>
            </w:pPr>
          </w:p>
        </w:tc>
      </w:tr>
    </w:tbl>
    <w:p w14:paraId="3E5D9524" w14:textId="77777777" w:rsidR="005123FF" w:rsidRDefault="005123FF" w:rsidP="005123FF">
      <w:pPr>
        <w:pStyle w:val="Parrafo"/>
      </w:pPr>
    </w:p>
    <w:p w14:paraId="25DF0D23" w14:textId="3BE84EEC" w:rsidR="005123FF" w:rsidRPr="005123FF" w:rsidRDefault="005123FF" w:rsidP="005123FF">
      <w:pPr>
        <w:pStyle w:val="Cuadros"/>
      </w:pPr>
      <w:r>
        <w:t xml:space="preserve">Cuadro Nº6. Análisis para los resultados de las pruebas al </w:t>
      </w:r>
      <w:proofErr w:type="spellStart"/>
      <w:r>
        <w:t>Modulo</w:t>
      </w:r>
      <w:proofErr w:type="spellEnd"/>
      <w:r>
        <w:t xml:space="preserve"> WADA</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7F9D533E" w14:textId="77777777" w:rsidTr="005F03C8">
        <w:trPr>
          <w:trHeight w:val="547"/>
        </w:trPr>
        <w:tc>
          <w:tcPr>
            <w:tcW w:w="2672" w:type="dxa"/>
            <w:shd w:val="clear" w:color="auto" w:fill="BFBFBF" w:themeFill="background1" w:themeFillShade="BF"/>
            <w:vAlign w:val="center"/>
          </w:tcPr>
          <w:p w14:paraId="7907ADF6"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36A9A3B0"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24F97161"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107F52EF"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77313E1D" w14:textId="77777777" w:rsidTr="005F03C8">
        <w:trPr>
          <w:trHeight w:val="274"/>
        </w:trPr>
        <w:tc>
          <w:tcPr>
            <w:tcW w:w="2672" w:type="dxa"/>
          </w:tcPr>
          <w:p w14:paraId="518F691C"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05C02D1E" w14:textId="77777777" w:rsidR="005123FF" w:rsidRDefault="005123FF" w:rsidP="005F03C8">
            <w:pPr>
              <w:ind w:right="40"/>
              <w:jc w:val="center"/>
              <w:rPr>
                <w:rFonts w:ascii="Times New Roman" w:hAnsi="Times New Roman" w:cs="Times New Roman"/>
                <w:sz w:val="24"/>
                <w:szCs w:val="24"/>
              </w:rPr>
            </w:pPr>
          </w:p>
        </w:tc>
        <w:tc>
          <w:tcPr>
            <w:tcW w:w="2673" w:type="dxa"/>
          </w:tcPr>
          <w:p w14:paraId="388F987D" w14:textId="77777777" w:rsidR="005123FF" w:rsidRDefault="005123FF" w:rsidP="005F03C8">
            <w:pPr>
              <w:ind w:right="40"/>
              <w:jc w:val="both"/>
              <w:rPr>
                <w:rFonts w:ascii="Times New Roman" w:hAnsi="Times New Roman" w:cs="Times New Roman"/>
                <w:sz w:val="24"/>
                <w:szCs w:val="24"/>
              </w:rPr>
            </w:pPr>
          </w:p>
        </w:tc>
        <w:tc>
          <w:tcPr>
            <w:tcW w:w="2673" w:type="dxa"/>
          </w:tcPr>
          <w:p w14:paraId="77D9BCE9" w14:textId="77777777" w:rsidR="005123FF" w:rsidRDefault="005123FF" w:rsidP="005F03C8">
            <w:pPr>
              <w:ind w:right="40"/>
              <w:jc w:val="both"/>
              <w:rPr>
                <w:rFonts w:ascii="Times New Roman" w:hAnsi="Times New Roman" w:cs="Times New Roman"/>
                <w:sz w:val="24"/>
                <w:szCs w:val="24"/>
              </w:rPr>
            </w:pPr>
          </w:p>
        </w:tc>
      </w:tr>
      <w:tr w:rsidR="005123FF" w14:paraId="2CBCC207" w14:textId="77777777" w:rsidTr="005F03C8">
        <w:trPr>
          <w:trHeight w:val="274"/>
        </w:trPr>
        <w:tc>
          <w:tcPr>
            <w:tcW w:w="2672" w:type="dxa"/>
          </w:tcPr>
          <w:p w14:paraId="3728C7F6"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328BF1B9" w14:textId="77777777" w:rsidR="005123FF" w:rsidRDefault="005123FF" w:rsidP="005F03C8">
            <w:pPr>
              <w:ind w:right="40"/>
              <w:jc w:val="center"/>
              <w:rPr>
                <w:rFonts w:ascii="Times New Roman" w:hAnsi="Times New Roman" w:cs="Times New Roman"/>
                <w:sz w:val="24"/>
                <w:szCs w:val="24"/>
              </w:rPr>
            </w:pPr>
          </w:p>
        </w:tc>
        <w:tc>
          <w:tcPr>
            <w:tcW w:w="2673" w:type="dxa"/>
          </w:tcPr>
          <w:p w14:paraId="3DC51961" w14:textId="77777777" w:rsidR="005123FF" w:rsidRDefault="005123FF" w:rsidP="005F03C8">
            <w:pPr>
              <w:ind w:right="40"/>
              <w:jc w:val="both"/>
              <w:rPr>
                <w:rFonts w:ascii="Times New Roman" w:hAnsi="Times New Roman" w:cs="Times New Roman"/>
                <w:sz w:val="24"/>
                <w:szCs w:val="24"/>
              </w:rPr>
            </w:pPr>
          </w:p>
        </w:tc>
        <w:tc>
          <w:tcPr>
            <w:tcW w:w="2673" w:type="dxa"/>
          </w:tcPr>
          <w:p w14:paraId="4D6B698A" w14:textId="77777777" w:rsidR="005123FF" w:rsidRDefault="005123FF" w:rsidP="005F03C8">
            <w:pPr>
              <w:ind w:right="40"/>
              <w:jc w:val="both"/>
              <w:rPr>
                <w:rFonts w:ascii="Times New Roman" w:hAnsi="Times New Roman" w:cs="Times New Roman"/>
                <w:sz w:val="24"/>
                <w:szCs w:val="24"/>
              </w:rPr>
            </w:pPr>
          </w:p>
        </w:tc>
      </w:tr>
      <w:tr w:rsidR="005123FF" w14:paraId="198C643D" w14:textId="77777777" w:rsidTr="005F03C8">
        <w:trPr>
          <w:trHeight w:val="274"/>
        </w:trPr>
        <w:tc>
          <w:tcPr>
            <w:tcW w:w="2672" w:type="dxa"/>
          </w:tcPr>
          <w:p w14:paraId="606C59C9"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37BD6CA8" w14:textId="77777777" w:rsidR="005123FF" w:rsidRDefault="005123FF" w:rsidP="005F03C8">
            <w:pPr>
              <w:ind w:right="40"/>
              <w:jc w:val="center"/>
              <w:rPr>
                <w:rFonts w:ascii="Times New Roman" w:hAnsi="Times New Roman" w:cs="Times New Roman"/>
                <w:sz w:val="24"/>
                <w:szCs w:val="24"/>
              </w:rPr>
            </w:pPr>
          </w:p>
        </w:tc>
        <w:tc>
          <w:tcPr>
            <w:tcW w:w="2673" w:type="dxa"/>
          </w:tcPr>
          <w:p w14:paraId="78FE2D70" w14:textId="77777777" w:rsidR="005123FF" w:rsidRDefault="005123FF" w:rsidP="005F03C8">
            <w:pPr>
              <w:ind w:right="40"/>
              <w:jc w:val="both"/>
              <w:rPr>
                <w:rFonts w:ascii="Times New Roman" w:hAnsi="Times New Roman" w:cs="Times New Roman"/>
                <w:sz w:val="24"/>
                <w:szCs w:val="24"/>
              </w:rPr>
            </w:pPr>
          </w:p>
        </w:tc>
        <w:tc>
          <w:tcPr>
            <w:tcW w:w="2673" w:type="dxa"/>
          </w:tcPr>
          <w:p w14:paraId="4A221BAC" w14:textId="77777777" w:rsidR="005123FF" w:rsidRDefault="005123FF" w:rsidP="005F03C8">
            <w:pPr>
              <w:ind w:right="40"/>
              <w:jc w:val="both"/>
              <w:rPr>
                <w:rFonts w:ascii="Times New Roman" w:hAnsi="Times New Roman" w:cs="Times New Roman"/>
                <w:sz w:val="24"/>
                <w:szCs w:val="24"/>
              </w:rPr>
            </w:pPr>
          </w:p>
        </w:tc>
      </w:tr>
      <w:tr w:rsidR="005123FF" w14:paraId="18D50CB5" w14:textId="77777777" w:rsidTr="005F03C8">
        <w:trPr>
          <w:trHeight w:val="259"/>
        </w:trPr>
        <w:tc>
          <w:tcPr>
            <w:tcW w:w="2672" w:type="dxa"/>
          </w:tcPr>
          <w:p w14:paraId="39EE27F7"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0080043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4A2EE236" w14:textId="77777777" w:rsidR="005123FF" w:rsidRDefault="005123FF" w:rsidP="005F03C8">
            <w:pPr>
              <w:ind w:right="40"/>
              <w:jc w:val="center"/>
              <w:rPr>
                <w:rFonts w:ascii="Times New Roman" w:hAnsi="Times New Roman" w:cs="Times New Roman"/>
                <w:sz w:val="24"/>
                <w:szCs w:val="24"/>
              </w:rPr>
            </w:pPr>
          </w:p>
        </w:tc>
        <w:tc>
          <w:tcPr>
            <w:tcW w:w="2673" w:type="dxa"/>
          </w:tcPr>
          <w:p w14:paraId="03A913DA" w14:textId="77777777" w:rsidR="005123FF" w:rsidRDefault="005123FF" w:rsidP="005F03C8">
            <w:pPr>
              <w:ind w:right="40"/>
              <w:jc w:val="both"/>
              <w:rPr>
                <w:rFonts w:ascii="Times New Roman" w:hAnsi="Times New Roman" w:cs="Times New Roman"/>
                <w:sz w:val="24"/>
                <w:szCs w:val="24"/>
              </w:rPr>
            </w:pPr>
          </w:p>
        </w:tc>
        <w:tc>
          <w:tcPr>
            <w:tcW w:w="2673" w:type="dxa"/>
          </w:tcPr>
          <w:p w14:paraId="086B5629" w14:textId="77777777" w:rsidR="005123FF" w:rsidRDefault="005123FF" w:rsidP="005F03C8">
            <w:pPr>
              <w:ind w:right="40"/>
              <w:jc w:val="both"/>
              <w:rPr>
                <w:rFonts w:ascii="Times New Roman" w:hAnsi="Times New Roman" w:cs="Times New Roman"/>
                <w:sz w:val="24"/>
                <w:szCs w:val="24"/>
              </w:rPr>
            </w:pPr>
          </w:p>
        </w:tc>
      </w:tr>
    </w:tbl>
    <w:p w14:paraId="5F61E25E" w14:textId="0DA5F003" w:rsidR="00F93C73" w:rsidRDefault="00F93C73" w:rsidP="005123FF">
      <w:pPr>
        <w:pStyle w:val="Parrafo"/>
      </w:pPr>
    </w:p>
    <w:p w14:paraId="6682A9C3" w14:textId="79AB539A" w:rsidR="005123FF" w:rsidRPr="00666BBA" w:rsidRDefault="005123FF" w:rsidP="005123FF">
      <w:pPr>
        <w:pStyle w:val="Cuadros"/>
      </w:pPr>
      <w:r>
        <w:t>Cuadro Nº7. Análisis para los resultados de las pruebas al Modulo Eventos</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1A3F6932" w14:textId="77777777" w:rsidTr="005F03C8">
        <w:trPr>
          <w:trHeight w:val="547"/>
        </w:trPr>
        <w:tc>
          <w:tcPr>
            <w:tcW w:w="2672" w:type="dxa"/>
            <w:shd w:val="clear" w:color="auto" w:fill="BFBFBF" w:themeFill="background1" w:themeFillShade="BF"/>
            <w:vAlign w:val="center"/>
          </w:tcPr>
          <w:p w14:paraId="3DB79C52"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47F4C0A4"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138F3F07"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7971B526"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6396A91C" w14:textId="77777777" w:rsidTr="005F03C8">
        <w:trPr>
          <w:trHeight w:val="274"/>
        </w:trPr>
        <w:tc>
          <w:tcPr>
            <w:tcW w:w="2672" w:type="dxa"/>
          </w:tcPr>
          <w:p w14:paraId="0DB3565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340423C5" w14:textId="77777777" w:rsidR="005123FF" w:rsidRDefault="005123FF" w:rsidP="005F03C8">
            <w:pPr>
              <w:ind w:right="40"/>
              <w:jc w:val="center"/>
              <w:rPr>
                <w:rFonts w:ascii="Times New Roman" w:hAnsi="Times New Roman" w:cs="Times New Roman"/>
                <w:sz w:val="24"/>
                <w:szCs w:val="24"/>
              </w:rPr>
            </w:pPr>
          </w:p>
        </w:tc>
        <w:tc>
          <w:tcPr>
            <w:tcW w:w="2673" w:type="dxa"/>
          </w:tcPr>
          <w:p w14:paraId="1DDD0014" w14:textId="77777777" w:rsidR="005123FF" w:rsidRDefault="005123FF" w:rsidP="005F03C8">
            <w:pPr>
              <w:ind w:right="40"/>
              <w:jc w:val="both"/>
              <w:rPr>
                <w:rFonts w:ascii="Times New Roman" w:hAnsi="Times New Roman" w:cs="Times New Roman"/>
                <w:sz w:val="24"/>
                <w:szCs w:val="24"/>
              </w:rPr>
            </w:pPr>
          </w:p>
        </w:tc>
        <w:tc>
          <w:tcPr>
            <w:tcW w:w="2673" w:type="dxa"/>
          </w:tcPr>
          <w:p w14:paraId="4258CBFE" w14:textId="77777777" w:rsidR="005123FF" w:rsidRDefault="005123FF" w:rsidP="005F03C8">
            <w:pPr>
              <w:ind w:right="40"/>
              <w:jc w:val="both"/>
              <w:rPr>
                <w:rFonts w:ascii="Times New Roman" w:hAnsi="Times New Roman" w:cs="Times New Roman"/>
                <w:sz w:val="24"/>
                <w:szCs w:val="24"/>
              </w:rPr>
            </w:pPr>
          </w:p>
        </w:tc>
      </w:tr>
      <w:tr w:rsidR="005123FF" w14:paraId="02BDD0DB" w14:textId="77777777" w:rsidTr="005F03C8">
        <w:trPr>
          <w:trHeight w:val="274"/>
        </w:trPr>
        <w:tc>
          <w:tcPr>
            <w:tcW w:w="2672" w:type="dxa"/>
          </w:tcPr>
          <w:p w14:paraId="25E28F35"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7F9CBDA4" w14:textId="77777777" w:rsidR="005123FF" w:rsidRDefault="005123FF" w:rsidP="005F03C8">
            <w:pPr>
              <w:ind w:right="40"/>
              <w:jc w:val="center"/>
              <w:rPr>
                <w:rFonts w:ascii="Times New Roman" w:hAnsi="Times New Roman" w:cs="Times New Roman"/>
                <w:sz w:val="24"/>
                <w:szCs w:val="24"/>
              </w:rPr>
            </w:pPr>
          </w:p>
        </w:tc>
        <w:tc>
          <w:tcPr>
            <w:tcW w:w="2673" w:type="dxa"/>
          </w:tcPr>
          <w:p w14:paraId="3B24312B" w14:textId="77777777" w:rsidR="005123FF" w:rsidRDefault="005123FF" w:rsidP="005F03C8">
            <w:pPr>
              <w:ind w:right="40"/>
              <w:jc w:val="both"/>
              <w:rPr>
                <w:rFonts w:ascii="Times New Roman" w:hAnsi="Times New Roman" w:cs="Times New Roman"/>
                <w:sz w:val="24"/>
                <w:szCs w:val="24"/>
              </w:rPr>
            </w:pPr>
          </w:p>
        </w:tc>
        <w:tc>
          <w:tcPr>
            <w:tcW w:w="2673" w:type="dxa"/>
          </w:tcPr>
          <w:p w14:paraId="767F0A5F" w14:textId="77777777" w:rsidR="005123FF" w:rsidRDefault="005123FF" w:rsidP="005F03C8">
            <w:pPr>
              <w:ind w:right="40"/>
              <w:jc w:val="both"/>
              <w:rPr>
                <w:rFonts w:ascii="Times New Roman" w:hAnsi="Times New Roman" w:cs="Times New Roman"/>
                <w:sz w:val="24"/>
                <w:szCs w:val="24"/>
              </w:rPr>
            </w:pPr>
          </w:p>
        </w:tc>
      </w:tr>
      <w:tr w:rsidR="005123FF" w14:paraId="27DFD9E8" w14:textId="77777777" w:rsidTr="005F03C8">
        <w:trPr>
          <w:trHeight w:val="274"/>
        </w:trPr>
        <w:tc>
          <w:tcPr>
            <w:tcW w:w="2672" w:type="dxa"/>
          </w:tcPr>
          <w:p w14:paraId="47021C3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3701BF88" w14:textId="77777777" w:rsidR="005123FF" w:rsidRDefault="005123FF" w:rsidP="005F03C8">
            <w:pPr>
              <w:ind w:right="40"/>
              <w:jc w:val="center"/>
              <w:rPr>
                <w:rFonts w:ascii="Times New Roman" w:hAnsi="Times New Roman" w:cs="Times New Roman"/>
                <w:sz w:val="24"/>
                <w:szCs w:val="24"/>
              </w:rPr>
            </w:pPr>
          </w:p>
        </w:tc>
        <w:tc>
          <w:tcPr>
            <w:tcW w:w="2673" w:type="dxa"/>
          </w:tcPr>
          <w:p w14:paraId="591D8272" w14:textId="77777777" w:rsidR="005123FF" w:rsidRDefault="005123FF" w:rsidP="005F03C8">
            <w:pPr>
              <w:ind w:right="40"/>
              <w:jc w:val="both"/>
              <w:rPr>
                <w:rFonts w:ascii="Times New Roman" w:hAnsi="Times New Roman" w:cs="Times New Roman"/>
                <w:sz w:val="24"/>
                <w:szCs w:val="24"/>
              </w:rPr>
            </w:pPr>
          </w:p>
        </w:tc>
        <w:tc>
          <w:tcPr>
            <w:tcW w:w="2673" w:type="dxa"/>
          </w:tcPr>
          <w:p w14:paraId="5C223889" w14:textId="77777777" w:rsidR="005123FF" w:rsidRDefault="005123FF" w:rsidP="005F03C8">
            <w:pPr>
              <w:ind w:right="40"/>
              <w:jc w:val="both"/>
              <w:rPr>
                <w:rFonts w:ascii="Times New Roman" w:hAnsi="Times New Roman" w:cs="Times New Roman"/>
                <w:sz w:val="24"/>
                <w:szCs w:val="24"/>
              </w:rPr>
            </w:pPr>
          </w:p>
        </w:tc>
      </w:tr>
      <w:tr w:rsidR="005123FF" w14:paraId="4F2E376A" w14:textId="77777777" w:rsidTr="005F03C8">
        <w:trPr>
          <w:trHeight w:val="259"/>
        </w:trPr>
        <w:tc>
          <w:tcPr>
            <w:tcW w:w="2672" w:type="dxa"/>
          </w:tcPr>
          <w:p w14:paraId="51B74F9A"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0075BB3D"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3F9CC30A" w14:textId="77777777" w:rsidR="005123FF" w:rsidRDefault="005123FF" w:rsidP="005F03C8">
            <w:pPr>
              <w:ind w:right="40"/>
              <w:jc w:val="center"/>
              <w:rPr>
                <w:rFonts w:ascii="Times New Roman" w:hAnsi="Times New Roman" w:cs="Times New Roman"/>
                <w:sz w:val="24"/>
                <w:szCs w:val="24"/>
              </w:rPr>
            </w:pPr>
          </w:p>
        </w:tc>
        <w:tc>
          <w:tcPr>
            <w:tcW w:w="2673" w:type="dxa"/>
          </w:tcPr>
          <w:p w14:paraId="7BF33318" w14:textId="77777777" w:rsidR="005123FF" w:rsidRDefault="005123FF" w:rsidP="005F03C8">
            <w:pPr>
              <w:ind w:right="40"/>
              <w:jc w:val="both"/>
              <w:rPr>
                <w:rFonts w:ascii="Times New Roman" w:hAnsi="Times New Roman" w:cs="Times New Roman"/>
                <w:sz w:val="24"/>
                <w:szCs w:val="24"/>
              </w:rPr>
            </w:pPr>
          </w:p>
        </w:tc>
        <w:tc>
          <w:tcPr>
            <w:tcW w:w="2673" w:type="dxa"/>
          </w:tcPr>
          <w:p w14:paraId="3BFC0A91" w14:textId="77777777" w:rsidR="005123FF" w:rsidRDefault="005123FF" w:rsidP="005F03C8">
            <w:pPr>
              <w:ind w:right="40"/>
              <w:jc w:val="both"/>
              <w:rPr>
                <w:rFonts w:ascii="Times New Roman" w:hAnsi="Times New Roman" w:cs="Times New Roman"/>
                <w:sz w:val="24"/>
                <w:szCs w:val="24"/>
              </w:rPr>
            </w:pPr>
          </w:p>
        </w:tc>
      </w:tr>
    </w:tbl>
    <w:p w14:paraId="77832C37" w14:textId="77777777" w:rsidR="005123FF" w:rsidRDefault="005123FF" w:rsidP="005123FF">
      <w:pPr>
        <w:pStyle w:val="Parrafo"/>
      </w:pPr>
    </w:p>
    <w:p w14:paraId="67C9E2CB" w14:textId="7677E730" w:rsidR="005123FF" w:rsidRPr="005123FF" w:rsidRDefault="005123FF" w:rsidP="005123FF">
      <w:pPr>
        <w:pStyle w:val="Cuadros"/>
      </w:pPr>
      <w:r>
        <w:t>Cuadro Nº8. Análisis para los resultados de las pruebas al Modulo Reportes</w:t>
      </w:r>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638B8DC3" w14:textId="77777777" w:rsidTr="005F03C8">
        <w:trPr>
          <w:trHeight w:val="547"/>
        </w:trPr>
        <w:tc>
          <w:tcPr>
            <w:tcW w:w="2672" w:type="dxa"/>
            <w:shd w:val="clear" w:color="auto" w:fill="BFBFBF" w:themeFill="background1" w:themeFillShade="BF"/>
            <w:vAlign w:val="center"/>
          </w:tcPr>
          <w:p w14:paraId="470E62F5"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0DF72959"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5DF9F4BA"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592E62A7"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4505D618" w14:textId="77777777" w:rsidTr="005F03C8">
        <w:trPr>
          <w:trHeight w:val="274"/>
        </w:trPr>
        <w:tc>
          <w:tcPr>
            <w:tcW w:w="2672" w:type="dxa"/>
          </w:tcPr>
          <w:p w14:paraId="7BCA5DA9"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1D7804D9" w14:textId="77777777" w:rsidR="005123FF" w:rsidRDefault="005123FF" w:rsidP="005F03C8">
            <w:pPr>
              <w:ind w:right="40"/>
              <w:jc w:val="center"/>
              <w:rPr>
                <w:rFonts w:ascii="Times New Roman" w:hAnsi="Times New Roman" w:cs="Times New Roman"/>
                <w:sz w:val="24"/>
                <w:szCs w:val="24"/>
              </w:rPr>
            </w:pPr>
          </w:p>
        </w:tc>
        <w:tc>
          <w:tcPr>
            <w:tcW w:w="2673" w:type="dxa"/>
          </w:tcPr>
          <w:p w14:paraId="205EB467" w14:textId="77777777" w:rsidR="005123FF" w:rsidRDefault="005123FF" w:rsidP="005F03C8">
            <w:pPr>
              <w:ind w:right="40"/>
              <w:jc w:val="both"/>
              <w:rPr>
                <w:rFonts w:ascii="Times New Roman" w:hAnsi="Times New Roman" w:cs="Times New Roman"/>
                <w:sz w:val="24"/>
                <w:szCs w:val="24"/>
              </w:rPr>
            </w:pPr>
          </w:p>
        </w:tc>
        <w:tc>
          <w:tcPr>
            <w:tcW w:w="2673" w:type="dxa"/>
          </w:tcPr>
          <w:p w14:paraId="6C3B9667" w14:textId="77777777" w:rsidR="005123FF" w:rsidRDefault="005123FF" w:rsidP="005F03C8">
            <w:pPr>
              <w:ind w:right="40"/>
              <w:jc w:val="both"/>
              <w:rPr>
                <w:rFonts w:ascii="Times New Roman" w:hAnsi="Times New Roman" w:cs="Times New Roman"/>
                <w:sz w:val="24"/>
                <w:szCs w:val="24"/>
              </w:rPr>
            </w:pPr>
          </w:p>
        </w:tc>
      </w:tr>
      <w:tr w:rsidR="005123FF" w14:paraId="389E7BF4" w14:textId="77777777" w:rsidTr="005F03C8">
        <w:trPr>
          <w:trHeight w:val="274"/>
        </w:trPr>
        <w:tc>
          <w:tcPr>
            <w:tcW w:w="2672" w:type="dxa"/>
          </w:tcPr>
          <w:p w14:paraId="0BF3271F"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0A307FEB" w14:textId="77777777" w:rsidR="005123FF" w:rsidRDefault="005123FF" w:rsidP="005F03C8">
            <w:pPr>
              <w:ind w:right="40"/>
              <w:jc w:val="center"/>
              <w:rPr>
                <w:rFonts w:ascii="Times New Roman" w:hAnsi="Times New Roman" w:cs="Times New Roman"/>
                <w:sz w:val="24"/>
                <w:szCs w:val="24"/>
              </w:rPr>
            </w:pPr>
          </w:p>
        </w:tc>
        <w:tc>
          <w:tcPr>
            <w:tcW w:w="2673" w:type="dxa"/>
          </w:tcPr>
          <w:p w14:paraId="01A821EF" w14:textId="77777777" w:rsidR="005123FF" w:rsidRDefault="005123FF" w:rsidP="005F03C8">
            <w:pPr>
              <w:ind w:right="40"/>
              <w:jc w:val="both"/>
              <w:rPr>
                <w:rFonts w:ascii="Times New Roman" w:hAnsi="Times New Roman" w:cs="Times New Roman"/>
                <w:sz w:val="24"/>
                <w:szCs w:val="24"/>
              </w:rPr>
            </w:pPr>
          </w:p>
        </w:tc>
        <w:tc>
          <w:tcPr>
            <w:tcW w:w="2673" w:type="dxa"/>
          </w:tcPr>
          <w:p w14:paraId="2A2A6CD9" w14:textId="77777777" w:rsidR="005123FF" w:rsidRDefault="005123FF" w:rsidP="005F03C8">
            <w:pPr>
              <w:ind w:right="40"/>
              <w:jc w:val="both"/>
              <w:rPr>
                <w:rFonts w:ascii="Times New Roman" w:hAnsi="Times New Roman" w:cs="Times New Roman"/>
                <w:sz w:val="24"/>
                <w:szCs w:val="24"/>
              </w:rPr>
            </w:pPr>
          </w:p>
        </w:tc>
      </w:tr>
      <w:tr w:rsidR="005123FF" w14:paraId="52B349A3" w14:textId="77777777" w:rsidTr="005F03C8">
        <w:trPr>
          <w:trHeight w:val="274"/>
        </w:trPr>
        <w:tc>
          <w:tcPr>
            <w:tcW w:w="2672" w:type="dxa"/>
          </w:tcPr>
          <w:p w14:paraId="33060AAF"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09D49EDD" w14:textId="77777777" w:rsidR="005123FF" w:rsidRDefault="005123FF" w:rsidP="005F03C8">
            <w:pPr>
              <w:ind w:right="40"/>
              <w:jc w:val="center"/>
              <w:rPr>
                <w:rFonts w:ascii="Times New Roman" w:hAnsi="Times New Roman" w:cs="Times New Roman"/>
                <w:sz w:val="24"/>
                <w:szCs w:val="24"/>
              </w:rPr>
            </w:pPr>
          </w:p>
        </w:tc>
        <w:tc>
          <w:tcPr>
            <w:tcW w:w="2673" w:type="dxa"/>
          </w:tcPr>
          <w:p w14:paraId="3CDF3C1B" w14:textId="77777777" w:rsidR="005123FF" w:rsidRDefault="005123FF" w:rsidP="005F03C8">
            <w:pPr>
              <w:ind w:right="40"/>
              <w:jc w:val="both"/>
              <w:rPr>
                <w:rFonts w:ascii="Times New Roman" w:hAnsi="Times New Roman" w:cs="Times New Roman"/>
                <w:sz w:val="24"/>
                <w:szCs w:val="24"/>
              </w:rPr>
            </w:pPr>
          </w:p>
        </w:tc>
        <w:tc>
          <w:tcPr>
            <w:tcW w:w="2673" w:type="dxa"/>
          </w:tcPr>
          <w:p w14:paraId="5B11BE02" w14:textId="77777777" w:rsidR="005123FF" w:rsidRDefault="005123FF" w:rsidP="005F03C8">
            <w:pPr>
              <w:ind w:right="40"/>
              <w:jc w:val="both"/>
              <w:rPr>
                <w:rFonts w:ascii="Times New Roman" w:hAnsi="Times New Roman" w:cs="Times New Roman"/>
                <w:sz w:val="24"/>
                <w:szCs w:val="24"/>
              </w:rPr>
            </w:pPr>
          </w:p>
        </w:tc>
      </w:tr>
      <w:tr w:rsidR="005123FF" w14:paraId="12534E35" w14:textId="77777777" w:rsidTr="005F03C8">
        <w:trPr>
          <w:trHeight w:val="259"/>
        </w:trPr>
        <w:tc>
          <w:tcPr>
            <w:tcW w:w="2672" w:type="dxa"/>
          </w:tcPr>
          <w:p w14:paraId="431CD62B"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4451154D"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75AAF11A" w14:textId="77777777" w:rsidR="005123FF" w:rsidRDefault="005123FF" w:rsidP="005F03C8">
            <w:pPr>
              <w:ind w:right="40"/>
              <w:jc w:val="center"/>
              <w:rPr>
                <w:rFonts w:ascii="Times New Roman" w:hAnsi="Times New Roman" w:cs="Times New Roman"/>
                <w:sz w:val="24"/>
                <w:szCs w:val="24"/>
              </w:rPr>
            </w:pPr>
          </w:p>
        </w:tc>
        <w:tc>
          <w:tcPr>
            <w:tcW w:w="2673" w:type="dxa"/>
          </w:tcPr>
          <w:p w14:paraId="39F0733F" w14:textId="77777777" w:rsidR="005123FF" w:rsidRDefault="005123FF" w:rsidP="005F03C8">
            <w:pPr>
              <w:ind w:right="40"/>
              <w:jc w:val="both"/>
              <w:rPr>
                <w:rFonts w:ascii="Times New Roman" w:hAnsi="Times New Roman" w:cs="Times New Roman"/>
                <w:sz w:val="24"/>
                <w:szCs w:val="24"/>
              </w:rPr>
            </w:pPr>
          </w:p>
        </w:tc>
        <w:tc>
          <w:tcPr>
            <w:tcW w:w="2673" w:type="dxa"/>
          </w:tcPr>
          <w:p w14:paraId="58821B04" w14:textId="77777777" w:rsidR="005123FF" w:rsidRDefault="005123FF" w:rsidP="005F03C8">
            <w:pPr>
              <w:ind w:right="40"/>
              <w:jc w:val="both"/>
              <w:rPr>
                <w:rFonts w:ascii="Times New Roman" w:hAnsi="Times New Roman" w:cs="Times New Roman"/>
                <w:sz w:val="24"/>
                <w:szCs w:val="24"/>
              </w:rPr>
            </w:pPr>
          </w:p>
        </w:tc>
      </w:tr>
    </w:tbl>
    <w:p w14:paraId="09156F95" w14:textId="77777777" w:rsidR="005123FF" w:rsidRDefault="005123FF" w:rsidP="005123FF">
      <w:pPr>
        <w:pStyle w:val="Parrafo"/>
      </w:pPr>
    </w:p>
    <w:p w14:paraId="14A6FC1F" w14:textId="41684767" w:rsidR="005123FF" w:rsidRPr="00666BBA" w:rsidRDefault="005123FF" w:rsidP="005123FF">
      <w:pPr>
        <w:pStyle w:val="Cuadros"/>
      </w:pPr>
      <w:r>
        <w:t xml:space="preserve">Cuadro Nº9. Análisis para los resultados de las pruebas al </w:t>
      </w:r>
      <w:proofErr w:type="spellStart"/>
      <w:r>
        <w:t>Modulo</w:t>
      </w:r>
      <w:proofErr w:type="spellEnd"/>
      <w:r>
        <w:t xml:space="preserve"> </w:t>
      </w:r>
      <w:proofErr w:type="spellStart"/>
      <w:r>
        <w:t>Bitacora</w:t>
      </w:r>
      <w:proofErr w:type="spellEnd"/>
    </w:p>
    <w:tbl>
      <w:tblPr>
        <w:tblStyle w:val="Tablaconcuadrcula"/>
        <w:tblW w:w="0" w:type="auto"/>
        <w:tblInd w:w="168" w:type="dxa"/>
        <w:tblLook w:val="04A0" w:firstRow="1" w:lastRow="0" w:firstColumn="1" w:lastColumn="0" w:noHBand="0" w:noVBand="1"/>
      </w:tblPr>
      <w:tblGrid>
        <w:gridCol w:w="2655"/>
        <w:gridCol w:w="2635"/>
        <w:gridCol w:w="2648"/>
        <w:gridCol w:w="2657"/>
      </w:tblGrid>
      <w:tr w:rsidR="005123FF" w14:paraId="446804CB" w14:textId="77777777" w:rsidTr="005F03C8">
        <w:trPr>
          <w:trHeight w:val="547"/>
        </w:trPr>
        <w:tc>
          <w:tcPr>
            <w:tcW w:w="2672" w:type="dxa"/>
            <w:shd w:val="clear" w:color="auto" w:fill="BFBFBF" w:themeFill="background1" w:themeFillShade="BF"/>
            <w:vAlign w:val="center"/>
          </w:tcPr>
          <w:p w14:paraId="6522FA04"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TIPO DE PRUEBA</w:t>
            </w:r>
          </w:p>
        </w:tc>
        <w:tc>
          <w:tcPr>
            <w:tcW w:w="2673" w:type="dxa"/>
            <w:shd w:val="clear" w:color="auto" w:fill="BFBFBF" w:themeFill="background1" w:themeFillShade="BF"/>
            <w:vAlign w:val="center"/>
          </w:tcPr>
          <w:p w14:paraId="09DE539B"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CASO DE PRUEBA</w:t>
            </w:r>
          </w:p>
        </w:tc>
        <w:tc>
          <w:tcPr>
            <w:tcW w:w="2673" w:type="dxa"/>
            <w:shd w:val="clear" w:color="auto" w:fill="BFBFBF" w:themeFill="background1" w:themeFillShade="BF"/>
            <w:vAlign w:val="center"/>
          </w:tcPr>
          <w:p w14:paraId="313A2738"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RESULTADO</w:t>
            </w:r>
          </w:p>
        </w:tc>
        <w:tc>
          <w:tcPr>
            <w:tcW w:w="2673" w:type="dxa"/>
            <w:shd w:val="clear" w:color="auto" w:fill="BFBFBF" w:themeFill="background1" w:themeFillShade="BF"/>
            <w:vAlign w:val="center"/>
          </w:tcPr>
          <w:p w14:paraId="1EFF54E1" w14:textId="77777777" w:rsidR="005123FF" w:rsidRPr="00666BBA" w:rsidRDefault="005123FF" w:rsidP="005F03C8">
            <w:pPr>
              <w:ind w:right="40"/>
              <w:jc w:val="center"/>
              <w:rPr>
                <w:rFonts w:ascii="Times New Roman" w:hAnsi="Times New Roman" w:cs="Times New Roman"/>
                <w:b/>
                <w:bCs/>
                <w:sz w:val="24"/>
                <w:szCs w:val="24"/>
              </w:rPr>
            </w:pPr>
            <w:r w:rsidRPr="00666BBA">
              <w:rPr>
                <w:rFonts w:ascii="Times New Roman" w:hAnsi="Times New Roman" w:cs="Times New Roman"/>
                <w:b/>
                <w:bCs/>
                <w:sz w:val="24"/>
                <w:szCs w:val="24"/>
              </w:rPr>
              <w:t>CRITERIO DE FINALIZACION</w:t>
            </w:r>
          </w:p>
        </w:tc>
      </w:tr>
      <w:tr w:rsidR="005123FF" w14:paraId="06AE13FB" w14:textId="77777777" w:rsidTr="005F03C8">
        <w:trPr>
          <w:trHeight w:val="274"/>
        </w:trPr>
        <w:tc>
          <w:tcPr>
            <w:tcW w:w="2672" w:type="dxa"/>
          </w:tcPr>
          <w:p w14:paraId="658CBD68"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COMPONENTES</w:t>
            </w:r>
          </w:p>
        </w:tc>
        <w:tc>
          <w:tcPr>
            <w:tcW w:w="2673" w:type="dxa"/>
          </w:tcPr>
          <w:p w14:paraId="634B1A91" w14:textId="77777777" w:rsidR="005123FF" w:rsidRDefault="005123FF" w:rsidP="005F03C8">
            <w:pPr>
              <w:ind w:right="40"/>
              <w:jc w:val="center"/>
              <w:rPr>
                <w:rFonts w:ascii="Times New Roman" w:hAnsi="Times New Roman" w:cs="Times New Roman"/>
                <w:sz w:val="24"/>
                <w:szCs w:val="24"/>
              </w:rPr>
            </w:pPr>
          </w:p>
        </w:tc>
        <w:tc>
          <w:tcPr>
            <w:tcW w:w="2673" w:type="dxa"/>
          </w:tcPr>
          <w:p w14:paraId="53471A12" w14:textId="77777777" w:rsidR="005123FF" w:rsidRDefault="005123FF" w:rsidP="005F03C8">
            <w:pPr>
              <w:ind w:right="40"/>
              <w:jc w:val="both"/>
              <w:rPr>
                <w:rFonts w:ascii="Times New Roman" w:hAnsi="Times New Roman" w:cs="Times New Roman"/>
                <w:sz w:val="24"/>
                <w:szCs w:val="24"/>
              </w:rPr>
            </w:pPr>
          </w:p>
        </w:tc>
        <w:tc>
          <w:tcPr>
            <w:tcW w:w="2673" w:type="dxa"/>
          </w:tcPr>
          <w:p w14:paraId="69C005DE" w14:textId="77777777" w:rsidR="005123FF" w:rsidRDefault="005123FF" w:rsidP="005F03C8">
            <w:pPr>
              <w:ind w:right="40"/>
              <w:jc w:val="both"/>
              <w:rPr>
                <w:rFonts w:ascii="Times New Roman" w:hAnsi="Times New Roman" w:cs="Times New Roman"/>
                <w:sz w:val="24"/>
                <w:szCs w:val="24"/>
              </w:rPr>
            </w:pPr>
          </w:p>
        </w:tc>
      </w:tr>
      <w:tr w:rsidR="005123FF" w14:paraId="06C1BF2B" w14:textId="77777777" w:rsidTr="005F03C8">
        <w:trPr>
          <w:trHeight w:val="274"/>
        </w:trPr>
        <w:tc>
          <w:tcPr>
            <w:tcW w:w="2672" w:type="dxa"/>
          </w:tcPr>
          <w:p w14:paraId="5F414119"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FUNCIONALES</w:t>
            </w:r>
          </w:p>
        </w:tc>
        <w:tc>
          <w:tcPr>
            <w:tcW w:w="2673" w:type="dxa"/>
          </w:tcPr>
          <w:p w14:paraId="656B4FC5" w14:textId="77777777" w:rsidR="005123FF" w:rsidRDefault="005123FF" w:rsidP="005F03C8">
            <w:pPr>
              <w:ind w:right="40"/>
              <w:jc w:val="center"/>
              <w:rPr>
                <w:rFonts w:ascii="Times New Roman" w:hAnsi="Times New Roman" w:cs="Times New Roman"/>
                <w:sz w:val="24"/>
                <w:szCs w:val="24"/>
              </w:rPr>
            </w:pPr>
          </w:p>
        </w:tc>
        <w:tc>
          <w:tcPr>
            <w:tcW w:w="2673" w:type="dxa"/>
          </w:tcPr>
          <w:p w14:paraId="60E023C9" w14:textId="77777777" w:rsidR="005123FF" w:rsidRDefault="005123FF" w:rsidP="005F03C8">
            <w:pPr>
              <w:ind w:right="40"/>
              <w:jc w:val="both"/>
              <w:rPr>
                <w:rFonts w:ascii="Times New Roman" w:hAnsi="Times New Roman" w:cs="Times New Roman"/>
                <w:sz w:val="24"/>
                <w:szCs w:val="24"/>
              </w:rPr>
            </w:pPr>
          </w:p>
        </w:tc>
        <w:tc>
          <w:tcPr>
            <w:tcW w:w="2673" w:type="dxa"/>
          </w:tcPr>
          <w:p w14:paraId="11C9D374" w14:textId="77777777" w:rsidR="005123FF" w:rsidRDefault="005123FF" w:rsidP="005F03C8">
            <w:pPr>
              <w:ind w:right="40"/>
              <w:jc w:val="both"/>
              <w:rPr>
                <w:rFonts w:ascii="Times New Roman" w:hAnsi="Times New Roman" w:cs="Times New Roman"/>
                <w:sz w:val="24"/>
                <w:szCs w:val="24"/>
              </w:rPr>
            </w:pPr>
          </w:p>
        </w:tc>
      </w:tr>
      <w:tr w:rsidR="005123FF" w14:paraId="54347E19" w14:textId="77777777" w:rsidTr="005F03C8">
        <w:trPr>
          <w:trHeight w:val="274"/>
        </w:trPr>
        <w:tc>
          <w:tcPr>
            <w:tcW w:w="2672" w:type="dxa"/>
          </w:tcPr>
          <w:p w14:paraId="51CF86AC"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INTEGRACION</w:t>
            </w:r>
          </w:p>
        </w:tc>
        <w:tc>
          <w:tcPr>
            <w:tcW w:w="2673" w:type="dxa"/>
          </w:tcPr>
          <w:p w14:paraId="216E5B37" w14:textId="77777777" w:rsidR="005123FF" w:rsidRDefault="005123FF" w:rsidP="005F03C8">
            <w:pPr>
              <w:ind w:right="40"/>
              <w:jc w:val="center"/>
              <w:rPr>
                <w:rFonts w:ascii="Times New Roman" w:hAnsi="Times New Roman" w:cs="Times New Roman"/>
                <w:sz w:val="24"/>
                <w:szCs w:val="24"/>
              </w:rPr>
            </w:pPr>
          </w:p>
        </w:tc>
        <w:tc>
          <w:tcPr>
            <w:tcW w:w="2673" w:type="dxa"/>
          </w:tcPr>
          <w:p w14:paraId="21AE0195" w14:textId="77777777" w:rsidR="005123FF" w:rsidRDefault="005123FF" w:rsidP="005F03C8">
            <w:pPr>
              <w:ind w:right="40"/>
              <w:jc w:val="both"/>
              <w:rPr>
                <w:rFonts w:ascii="Times New Roman" w:hAnsi="Times New Roman" w:cs="Times New Roman"/>
                <w:sz w:val="24"/>
                <w:szCs w:val="24"/>
              </w:rPr>
            </w:pPr>
          </w:p>
        </w:tc>
        <w:tc>
          <w:tcPr>
            <w:tcW w:w="2673" w:type="dxa"/>
          </w:tcPr>
          <w:p w14:paraId="2B7F783D" w14:textId="77777777" w:rsidR="005123FF" w:rsidRDefault="005123FF" w:rsidP="005F03C8">
            <w:pPr>
              <w:ind w:right="40"/>
              <w:jc w:val="both"/>
              <w:rPr>
                <w:rFonts w:ascii="Times New Roman" w:hAnsi="Times New Roman" w:cs="Times New Roman"/>
                <w:sz w:val="24"/>
                <w:szCs w:val="24"/>
              </w:rPr>
            </w:pPr>
          </w:p>
        </w:tc>
      </w:tr>
      <w:tr w:rsidR="005123FF" w14:paraId="3492DD61" w14:textId="77777777" w:rsidTr="005F03C8">
        <w:trPr>
          <w:trHeight w:val="259"/>
        </w:trPr>
        <w:tc>
          <w:tcPr>
            <w:tcW w:w="2672" w:type="dxa"/>
          </w:tcPr>
          <w:p w14:paraId="7CD658EC"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INTERFAZ DE USUARIO</w:t>
            </w:r>
          </w:p>
          <w:p w14:paraId="461E5FC1" w14:textId="77777777" w:rsidR="005123FF" w:rsidRDefault="005123FF" w:rsidP="005F03C8">
            <w:pPr>
              <w:ind w:right="40"/>
              <w:jc w:val="center"/>
              <w:rPr>
                <w:rFonts w:ascii="Times New Roman" w:hAnsi="Times New Roman" w:cs="Times New Roman"/>
                <w:sz w:val="24"/>
                <w:szCs w:val="24"/>
              </w:rPr>
            </w:pPr>
            <w:r>
              <w:rPr>
                <w:rFonts w:ascii="Times New Roman" w:hAnsi="Times New Roman" w:cs="Times New Roman"/>
                <w:sz w:val="24"/>
                <w:szCs w:val="24"/>
              </w:rPr>
              <w:t>(USABILIDAD)</w:t>
            </w:r>
          </w:p>
        </w:tc>
        <w:tc>
          <w:tcPr>
            <w:tcW w:w="2673" w:type="dxa"/>
          </w:tcPr>
          <w:p w14:paraId="164C3912" w14:textId="77777777" w:rsidR="005123FF" w:rsidRDefault="005123FF" w:rsidP="005F03C8">
            <w:pPr>
              <w:ind w:right="40"/>
              <w:jc w:val="center"/>
              <w:rPr>
                <w:rFonts w:ascii="Times New Roman" w:hAnsi="Times New Roman" w:cs="Times New Roman"/>
                <w:sz w:val="24"/>
                <w:szCs w:val="24"/>
              </w:rPr>
            </w:pPr>
          </w:p>
        </w:tc>
        <w:tc>
          <w:tcPr>
            <w:tcW w:w="2673" w:type="dxa"/>
          </w:tcPr>
          <w:p w14:paraId="053625BC" w14:textId="77777777" w:rsidR="005123FF" w:rsidRDefault="005123FF" w:rsidP="005F03C8">
            <w:pPr>
              <w:ind w:right="40"/>
              <w:jc w:val="both"/>
              <w:rPr>
                <w:rFonts w:ascii="Times New Roman" w:hAnsi="Times New Roman" w:cs="Times New Roman"/>
                <w:sz w:val="24"/>
                <w:szCs w:val="24"/>
              </w:rPr>
            </w:pPr>
          </w:p>
        </w:tc>
        <w:tc>
          <w:tcPr>
            <w:tcW w:w="2673" w:type="dxa"/>
          </w:tcPr>
          <w:p w14:paraId="095247A3" w14:textId="77777777" w:rsidR="005123FF" w:rsidRDefault="005123FF" w:rsidP="005F03C8">
            <w:pPr>
              <w:ind w:right="40"/>
              <w:jc w:val="both"/>
              <w:rPr>
                <w:rFonts w:ascii="Times New Roman" w:hAnsi="Times New Roman" w:cs="Times New Roman"/>
                <w:sz w:val="24"/>
                <w:szCs w:val="24"/>
              </w:rPr>
            </w:pPr>
          </w:p>
        </w:tc>
      </w:tr>
    </w:tbl>
    <w:p w14:paraId="7CAA0CDA" w14:textId="77777777" w:rsidR="005123FF" w:rsidRDefault="005123FF" w:rsidP="005123FF">
      <w:pPr>
        <w:pStyle w:val="Parrafo"/>
      </w:pPr>
    </w:p>
    <w:p w14:paraId="7C6FAA98" w14:textId="03316709" w:rsidR="005123FF" w:rsidRDefault="005123FF" w:rsidP="005123FF">
      <w:pPr>
        <w:pStyle w:val="Titulo11"/>
      </w:pPr>
      <w:r w:rsidRPr="005123FF">
        <w:rPr>
          <w:rStyle w:val="TITULO12Car"/>
        </w:rPr>
        <w:t>RESTRICCIONES QUE AFECTAN EL PROCESO DE PRUEBAS</w:t>
      </w:r>
    </w:p>
    <w:p w14:paraId="62F088E5" w14:textId="77777777" w:rsidR="005123FF" w:rsidRDefault="005123FF" w:rsidP="005123FF">
      <w:pPr>
        <w:ind w:right="40"/>
        <w:rPr>
          <w:rFonts w:ascii="Times New Roman" w:hAnsi="Times New Roman" w:cs="Times New Roman"/>
          <w:b/>
          <w:bCs/>
          <w:sz w:val="24"/>
          <w:szCs w:val="24"/>
        </w:rPr>
      </w:pPr>
    </w:p>
    <w:p w14:paraId="40C0A6D0" w14:textId="413A01FA" w:rsidR="005123FF" w:rsidRDefault="005123FF" w:rsidP="005123FF">
      <w:pPr>
        <w:ind w:right="40"/>
        <w:rPr>
          <w:rFonts w:ascii="Times New Roman" w:hAnsi="Times New Roman" w:cs="Times New Roman"/>
          <w:sz w:val="24"/>
          <w:szCs w:val="24"/>
        </w:rPr>
      </w:pPr>
      <w:r>
        <w:rPr>
          <w:rFonts w:ascii="Times New Roman" w:hAnsi="Times New Roman" w:cs="Times New Roman"/>
          <w:sz w:val="24"/>
          <w:szCs w:val="24"/>
        </w:rPr>
        <w:t xml:space="preserve">         Algunas de </w:t>
      </w:r>
      <w:r w:rsidR="00765910">
        <w:rPr>
          <w:rFonts w:ascii="Times New Roman" w:hAnsi="Times New Roman" w:cs="Times New Roman"/>
          <w:sz w:val="24"/>
          <w:szCs w:val="24"/>
        </w:rPr>
        <w:t>las restricciones posibles</w:t>
      </w:r>
      <w:r>
        <w:rPr>
          <w:rFonts w:ascii="Times New Roman" w:hAnsi="Times New Roman" w:cs="Times New Roman"/>
          <w:sz w:val="24"/>
          <w:szCs w:val="24"/>
        </w:rPr>
        <w:t xml:space="preserve"> que han afectado a lo largo de las pruebas fueron la mala recepción de internet, algunos detalles con el navegador y los bajones de luz durante el proceso de las pruebas.</w:t>
      </w:r>
    </w:p>
    <w:p w14:paraId="39CC4970" w14:textId="1599E376" w:rsidR="00F93C73" w:rsidRDefault="00F93C73">
      <w:pPr>
        <w:rPr>
          <w:rFonts w:ascii="Times New Roman" w:hAnsi="Times New Roman" w:cs="Times New Roman"/>
          <w:sz w:val="24"/>
          <w:szCs w:val="24"/>
        </w:rPr>
      </w:pPr>
      <w:r>
        <w:rPr>
          <w:rFonts w:ascii="Times New Roman" w:hAnsi="Times New Roman" w:cs="Times New Roman"/>
          <w:sz w:val="24"/>
          <w:szCs w:val="24"/>
        </w:rPr>
        <w:br w:type="page"/>
      </w:r>
    </w:p>
    <w:p w14:paraId="6D2A194A" w14:textId="421C3C1F" w:rsidR="005123FF" w:rsidRDefault="005123FF" w:rsidP="005123FF">
      <w:pPr>
        <w:pStyle w:val="Titulo11"/>
      </w:pPr>
      <w:r>
        <w:lastRenderedPageBreak/>
        <w:t xml:space="preserve"> ANEXOS</w:t>
      </w:r>
    </w:p>
    <w:p w14:paraId="6317882A" w14:textId="77777777" w:rsidR="005123FF" w:rsidRDefault="005123FF" w:rsidP="005123FF">
      <w:pPr>
        <w:pStyle w:val="Parrafo"/>
      </w:pPr>
    </w:p>
    <w:p w14:paraId="430D7C1B" w14:textId="261B76D9" w:rsidR="00E8770D" w:rsidRDefault="00F93C73" w:rsidP="00F93C73">
      <w:pPr>
        <w:pStyle w:val="TITULO12"/>
        <w:numPr>
          <w:ilvl w:val="1"/>
          <w:numId w:val="19"/>
        </w:numPr>
      </w:pPr>
      <w:r>
        <w:t>PRUEBAS DE COMPONENTES</w:t>
      </w:r>
    </w:p>
    <w:p w14:paraId="323FD440" w14:textId="77777777" w:rsidR="00F93C73" w:rsidRDefault="00F93C73" w:rsidP="00F93C73">
      <w:pPr>
        <w:pStyle w:val="Parrafo"/>
      </w:pPr>
    </w:p>
    <w:p w14:paraId="7BF4759D" w14:textId="1F2C7EA0" w:rsidR="0014640B" w:rsidRDefault="0014640B" w:rsidP="00F93C73">
      <w:pPr>
        <w:pStyle w:val="Parrafo"/>
      </w:pPr>
      <w:r>
        <w:t>Anexo 1.a</w:t>
      </w:r>
    </w:p>
    <w:p w14:paraId="3F58BE43" w14:textId="77777777" w:rsidR="0014640B" w:rsidRDefault="0014640B" w:rsidP="00F93C73">
      <w:pPr>
        <w:pStyle w:val="Parrafo"/>
      </w:pPr>
    </w:p>
    <w:p w14:paraId="2279BD91" w14:textId="724D6281" w:rsidR="0060140A" w:rsidRDefault="0060140A" w:rsidP="0060140A">
      <w:pPr>
        <w:pStyle w:val="Parrafo"/>
        <w:jc w:val="center"/>
      </w:pPr>
      <w:r w:rsidRPr="0060140A">
        <w:rPr>
          <w:noProof/>
          <w:lang w:eastAsia="es-VE"/>
        </w:rPr>
        <w:drawing>
          <wp:inline distT="0" distB="0" distL="0" distR="0" wp14:anchorId="1DC8E879" wp14:editId="08319A50">
            <wp:extent cx="5430008" cy="1886213"/>
            <wp:effectExtent l="0" t="0" r="0" b="0"/>
            <wp:docPr id="269757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7449" name="Imagen 1" descr="Texto&#10;&#10;Descripción generada automáticamente"/>
                    <pic:cNvPicPr/>
                  </pic:nvPicPr>
                  <pic:blipFill>
                    <a:blip r:embed="rId13"/>
                    <a:stretch>
                      <a:fillRect/>
                    </a:stretch>
                  </pic:blipFill>
                  <pic:spPr>
                    <a:xfrm>
                      <a:off x="0" y="0"/>
                      <a:ext cx="5430008" cy="1886213"/>
                    </a:xfrm>
                    <a:prstGeom prst="rect">
                      <a:avLst/>
                    </a:prstGeom>
                  </pic:spPr>
                </pic:pic>
              </a:graphicData>
            </a:graphic>
          </wp:inline>
        </w:drawing>
      </w:r>
    </w:p>
    <w:p w14:paraId="0CA18FD2" w14:textId="77777777" w:rsidR="0060140A" w:rsidRDefault="0060140A" w:rsidP="00F93C73">
      <w:pPr>
        <w:pStyle w:val="Parrafo"/>
      </w:pPr>
    </w:p>
    <w:p w14:paraId="5B8E941D" w14:textId="188D7924" w:rsidR="0014640B" w:rsidRDefault="0060140A" w:rsidP="0060140A">
      <w:pPr>
        <w:pStyle w:val="Parrafo"/>
        <w:jc w:val="center"/>
      </w:pPr>
      <w:r>
        <w:rPr>
          <w:noProof/>
          <w:lang w:eastAsia="es-VE"/>
        </w:rPr>
        <w:drawing>
          <wp:inline distT="0" distB="0" distL="0" distR="0" wp14:anchorId="79F5E197" wp14:editId="782758FA">
            <wp:extent cx="5497830" cy="1941830"/>
            <wp:effectExtent l="0" t="0" r="7620" b="1270"/>
            <wp:docPr id="10653340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7830" cy="1941830"/>
                    </a:xfrm>
                    <a:prstGeom prst="rect">
                      <a:avLst/>
                    </a:prstGeom>
                    <a:noFill/>
                    <a:ln>
                      <a:noFill/>
                    </a:ln>
                  </pic:spPr>
                </pic:pic>
              </a:graphicData>
            </a:graphic>
          </wp:inline>
        </w:drawing>
      </w:r>
    </w:p>
    <w:p w14:paraId="12891531" w14:textId="77777777" w:rsidR="0014640B" w:rsidRDefault="0014640B" w:rsidP="00F93C73">
      <w:pPr>
        <w:pStyle w:val="Parrafo"/>
      </w:pPr>
    </w:p>
    <w:p w14:paraId="0FC96639" w14:textId="3C6357DF" w:rsidR="0060140A" w:rsidRDefault="0060140A">
      <w:pPr>
        <w:rPr>
          <w:rFonts w:ascii="Times New Roman" w:hAnsi="Times New Roman"/>
          <w:sz w:val="24"/>
        </w:rPr>
      </w:pPr>
      <w:r>
        <w:br w:type="page"/>
      </w:r>
    </w:p>
    <w:p w14:paraId="4A2EE492" w14:textId="77777777" w:rsidR="0060140A" w:rsidRDefault="0060140A" w:rsidP="00F93C73">
      <w:pPr>
        <w:pStyle w:val="Parrafo"/>
      </w:pPr>
    </w:p>
    <w:p w14:paraId="18E05027" w14:textId="1724FF28" w:rsidR="0060140A" w:rsidRDefault="0060140A" w:rsidP="00F93C73">
      <w:pPr>
        <w:pStyle w:val="Parrafo"/>
      </w:pPr>
      <w:r>
        <w:t>Anexo 1.b</w:t>
      </w:r>
    </w:p>
    <w:p w14:paraId="78F12D16" w14:textId="77777777" w:rsidR="0060140A" w:rsidRDefault="0060140A" w:rsidP="00F93C73">
      <w:pPr>
        <w:pStyle w:val="Parrafo"/>
      </w:pPr>
    </w:p>
    <w:p w14:paraId="00F7EE9A" w14:textId="44425911" w:rsidR="0060140A" w:rsidRDefault="0060140A" w:rsidP="0060140A">
      <w:pPr>
        <w:pStyle w:val="Parrafo"/>
        <w:jc w:val="center"/>
      </w:pPr>
      <w:r w:rsidRPr="0060140A">
        <w:rPr>
          <w:noProof/>
          <w:lang w:eastAsia="es-VE"/>
        </w:rPr>
        <w:drawing>
          <wp:inline distT="0" distB="0" distL="0" distR="0" wp14:anchorId="405FC31B" wp14:editId="411574D1">
            <wp:extent cx="6525536" cy="2029108"/>
            <wp:effectExtent l="0" t="0" r="8890" b="9525"/>
            <wp:docPr id="163081027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0274" name="Imagen 1" descr="Captura de pantalla de un celular&#10;&#10;Descripción generada automáticamente"/>
                    <pic:cNvPicPr/>
                  </pic:nvPicPr>
                  <pic:blipFill>
                    <a:blip r:embed="rId15"/>
                    <a:stretch>
                      <a:fillRect/>
                    </a:stretch>
                  </pic:blipFill>
                  <pic:spPr>
                    <a:xfrm>
                      <a:off x="0" y="0"/>
                      <a:ext cx="6525536" cy="2029108"/>
                    </a:xfrm>
                    <a:prstGeom prst="rect">
                      <a:avLst/>
                    </a:prstGeom>
                  </pic:spPr>
                </pic:pic>
              </a:graphicData>
            </a:graphic>
          </wp:inline>
        </w:drawing>
      </w:r>
    </w:p>
    <w:p w14:paraId="27A1376A" w14:textId="77777777" w:rsidR="0060140A" w:rsidRDefault="0060140A" w:rsidP="00F93C73">
      <w:pPr>
        <w:pStyle w:val="Parrafo"/>
      </w:pPr>
    </w:p>
    <w:p w14:paraId="73055F0D" w14:textId="42894823" w:rsidR="0060140A" w:rsidRDefault="0060140A" w:rsidP="0060140A">
      <w:pPr>
        <w:pStyle w:val="Parrafo"/>
        <w:jc w:val="center"/>
      </w:pPr>
      <w:r>
        <w:rPr>
          <w:noProof/>
          <w:lang w:eastAsia="es-VE"/>
        </w:rPr>
        <w:drawing>
          <wp:inline distT="0" distB="0" distL="0" distR="0" wp14:anchorId="6E6EFA08" wp14:editId="5F0016ED">
            <wp:extent cx="5497830" cy="1930400"/>
            <wp:effectExtent l="0" t="0" r="7620" b="0"/>
            <wp:docPr id="179627304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7830" cy="1930400"/>
                    </a:xfrm>
                    <a:prstGeom prst="rect">
                      <a:avLst/>
                    </a:prstGeom>
                    <a:noFill/>
                    <a:ln>
                      <a:noFill/>
                    </a:ln>
                  </pic:spPr>
                </pic:pic>
              </a:graphicData>
            </a:graphic>
          </wp:inline>
        </w:drawing>
      </w:r>
    </w:p>
    <w:p w14:paraId="643467EB" w14:textId="77777777" w:rsidR="0060140A" w:rsidRDefault="0060140A" w:rsidP="00F93C73">
      <w:pPr>
        <w:pStyle w:val="Parrafo"/>
      </w:pPr>
    </w:p>
    <w:p w14:paraId="02F49C52" w14:textId="3313C9F1" w:rsidR="0060140A" w:rsidRDefault="0060140A">
      <w:pPr>
        <w:rPr>
          <w:rFonts w:ascii="Times New Roman" w:hAnsi="Times New Roman"/>
          <w:sz w:val="24"/>
        </w:rPr>
      </w:pPr>
      <w:r>
        <w:br w:type="page"/>
      </w:r>
    </w:p>
    <w:p w14:paraId="19370097" w14:textId="77777777" w:rsidR="0060140A" w:rsidRDefault="0060140A" w:rsidP="00F93C73">
      <w:pPr>
        <w:pStyle w:val="Parrafo"/>
      </w:pPr>
    </w:p>
    <w:p w14:paraId="1C59B545" w14:textId="42FC869F" w:rsidR="0060140A" w:rsidRDefault="0060140A" w:rsidP="00F93C73">
      <w:pPr>
        <w:pStyle w:val="Parrafo"/>
      </w:pPr>
      <w:r>
        <w:t>Anexo 1.c</w:t>
      </w:r>
    </w:p>
    <w:p w14:paraId="6BD083AC" w14:textId="77777777" w:rsidR="0060140A" w:rsidRDefault="0060140A" w:rsidP="00F93C73">
      <w:pPr>
        <w:pStyle w:val="Parrafo"/>
      </w:pPr>
    </w:p>
    <w:p w14:paraId="0D96401F" w14:textId="6F5FD19C" w:rsidR="0060140A" w:rsidRDefault="0060140A" w:rsidP="00F93C73">
      <w:pPr>
        <w:pStyle w:val="Parrafo"/>
      </w:pPr>
      <w:r w:rsidRPr="0060140A">
        <w:rPr>
          <w:noProof/>
          <w:lang w:eastAsia="es-VE"/>
        </w:rPr>
        <w:drawing>
          <wp:inline distT="0" distB="0" distL="0" distR="0" wp14:anchorId="49F93260" wp14:editId="7DAAE1D7">
            <wp:extent cx="6840855" cy="2110740"/>
            <wp:effectExtent l="0" t="0" r="0" b="3810"/>
            <wp:docPr id="114794303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43030" name="Imagen 1" descr="Captura de pantalla de un celular&#10;&#10;Descripción generada automáticamente"/>
                    <pic:cNvPicPr/>
                  </pic:nvPicPr>
                  <pic:blipFill>
                    <a:blip r:embed="rId17"/>
                    <a:stretch>
                      <a:fillRect/>
                    </a:stretch>
                  </pic:blipFill>
                  <pic:spPr>
                    <a:xfrm>
                      <a:off x="0" y="0"/>
                      <a:ext cx="6840855" cy="2110740"/>
                    </a:xfrm>
                    <a:prstGeom prst="rect">
                      <a:avLst/>
                    </a:prstGeom>
                  </pic:spPr>
                </pic:pic>
              </a:graphicData>
            </a:graphic>
          </wp:inline>
        </w:drawing>
      </w:r>
    </w:p>
    <w:p w14:paraId="77A293FA" w14:textId="77777777" w:rsidR="0060140A" w:rsidRDefault="0060140A" w:rsidP="00F93C73">
      <w:pPr>
        <w:pStyle w:val="Parrafo"/>
      </w:pPr>
    </w:p>
    <w:p w14:paraId="6279D0E4" w14:textId="1F7E3BC0" w:rsidR="0060140A" w:rsidRDefault="0060140A" w:rsidP="00F93C73">
      <w:pPr>
        <w:pStyle w:val="Parrafo"/>
      </w:pPr>
      <w:r>
        <w:rPr>
          <w:noProof/>
          <w:lang w:eastAsia="es-VE"/>
        </w:rPr>
        <w:drawing>
          <wp:inline distT="0" distB="0" distL="0" distR="0" wp14:anchorId="3E8DC83C" wp14:editId="36A97F1D">
            <wp:extent cx="5452745" cy="1953260"/>
            <wp:effectExtent l="0" t="0" r="0" b="8890"/>
            <wp:docPr id="42118839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2745" cy="1953260"/>
                    </a:xfrm>
                    <a:prstGeom prst="rect">
                      <a:avLst/>
                    </a:prstGeom>
                    <a:noFill/>
                    <a:ln>
                      <a:noFill/>
                    </a:ln>
                  </pic:spPr>
                </pic:pic>
              </a:graphicData>
            </a:graphic>
          </wp:inline>
        </w:drawing>
      </w:r>
    </w:p>
    <w:p w14:paraId="68C1B65D" w14:textId="77777777" w:rsidR="0060140A" w:rsidRDefault="0060140A" w:rsidP="00F93C73">
      <w:pPr>
        <w:pStyle w:val="Parrafo"/>
      </w:pPr>
    </w:p>
    <w:p w14:paraId="4960E676" w14:textId="2ADAC008" w:rsidR="00B063CE" w:rsidRDefault="00B063CE">
      <w:pPr>
        <w:rPr>
          <w:rFonts w:ascii="Times New Roman" w:hAnsi="Times New Roman"/>
          <w:sz w:val="24"/>
        </w:rPr>
      </w:pPr>
      <w:r>
        <w:br w:type="page"/>
      </w:r>
    </w:p>
    <w:p w14:paraId="2505B6F1" w14:textId="77777777" w:rsidR="00B063CE" w:rsidRDefault="00B063CE" w:rsidP="00F93C73">
      <w:pPr>
        <w:pStyle w:val="Parrafo"/>
      </w:pPr>
    </w:p>
    <w:p w14:paraId="16D295F1" w14:textId="0068A620" w:rsidR="00F93C73" w:rsidRDefault="00F93C73" w:rsidP="00F93C73">
      <w:pPr>
        <w:pStyle w:val="Parrafo"/>
      </w:pPr>
      <w:r>
        <w:t>Anexo 3.a</w:t>
      </w:r>
    </w:p>
    <w:p w14:paraId="0B93A769" w14:textId="072E2BCC" w:rsidR="00F93C73" w:rsidRDefault="00392834" w:rsidP="00F93C73">
      <w:pPr>
        <w:pStyle w:val="Parrafo"/>
        <w:jc w:val="center"/>
      </w:pPr>
      <w:r w:rsidRPr="00392834">
        <w:rPr>
          <w:noProof/>
          <w:lang w:eastAsia="es-VE"/>
        </w:rPr>
        <w:drawing>
          <wp:inline distT="0" distB="0" distL="0" distR="0" wp14:anchorId="1152D42E" wp14:editId="215A40F0">
            <wp:extent cx="4639733" cy="3238919"/>
            <wp:effectExtent l="0" t="0" r="8890" b="0"/>
            <wp:docPr id="144888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77" name="Imagen 1" descr="Texto&#10;&#10;Descripción generada automáticamente"/>
                    <pic:cNvPicPr/>
                  </pic:nvPicPr>
                  <pic:blipFill>
                    <a:blip r:embed="rId19"/>
                    <a:stretch>
                      <a:fillRect/>
                    </a:stretch>
                  </pic:blipFill>
                  <pic:spPr>
                    <a:xfrm>
                      <a:off x="0" y="0"/>
                      <a:ext cx="4639733" cy="3238919"/>
                    </a:xfrm>
                    <a:prstGeom prst="rect">
                      <a:avLst/>
                    </a:prstGeom>
                  </pic:spPr>
                </pic:pic>
              </a:graphicData>
            </a:graphic>
          </wp:inline>
        </w:drawing>
      </w:r>
    </w:p>
    <w:p w14:paraId="798581E2" w14:textId="77777777" w:rsidR="00392834" w:rsidRDefault="00392834" w:rsidP="00F93C73">
      <w:pPr>
        <w:pStyle w:val="Parrafo"/>
        <w:jc w:val="center"/>
      </w:pPr>
    </w:p>
    <w:p w14:paraId="03406BD4" w14:textId="21D2BB11" w:rsidR="00F93C73" w:rsidRDefault="00F93C73" w:rsidP="00F93C73">
      <w:pPr>
        <w:pStyle w:val="Parrafo"/>
      </w:pPr>
      <w:r>
        <w:t>Anexo 3.b</w:t>
      </w:r>
    </w:p>
    <w:p w14:paraId="72504417" w14:textId="1E79F65B" w:rsidR="00392834" w:rsidRDefault="00392834" w:rsidP="00392834">
      <w:pPr>
        <w:pStyle w:val="Parrafo"/>
        <w:jc w:val="center"/>
      </w:pPr>
      <w:r>
        <w:rPr>
          <w:noProof/>
          <w:lang w:eastAsia="es-VE"/>
        </w:rPr>
        <w:drawing>
          <wp:inline distT="0" distB="0" distL="0" distR="0" wp14:anchorId="6E41F8DE" wp14:editId="1B101383">
            <wp:extent cx="5565140" cy="2077085"/>
            <wp:effectExtent l="0" t="0" r="0" b="0"/>
            <wp:docPr id="562770381"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70381" name="Imagen 62" descr="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5140" cy="2077085"/>
                    </a:xfrm>
                    <a:prstGeom prst="rect">
                      <a:avLst/>
                    </a:prstGeom>
                    <a:noFill/>
                    <a:ln>
                      <a:noFill/>
                    </a:ln>
                  </pic:spPr>
                </pic:pic>
              </a:graphicData>
            </a:graphic>
          </wp:inline>
        </w:drawing>
      </w:r>
    </w:p>
    <w:p w14:paraId="413E876D" w14:textId="77777777" w:rsidR="00392834" w:rsidRDefault="00392834">
      <w:pPr>
        <w:rPr>
          <w:rFonts w:ascii="Times New Roman" w:hAnsi="Times New Roman"/>
          <w:sz w:val="24"/>
        </w:rPr>
      </w:pPr>
      <w:r>
        <w:br w:type="page"/>
      </w:r>
    </w:p>
    <w:p w14:paraId="00A53F9D" w14:textId="77777777" w:rsidR="00392834" w:rsidRDefault="00392834" w:rsidP="00392834">
      <w:pPr>
        <w:pStyle w:val="Parrafo"/>
        <w:jc w:val="center"/>
      </w:pPr>
    </w:p>
    <w:p w14:paraId="5B2A5A82" w14:textId="47ECB941" w:rsidR="005123FF" w:rsidRDefault="00392834" w:rsidP="00392834">
      <w:pPr>
        <w:pStyle w:val="Parrafo"/>
      </w:pPr>
      <w:r>
        <w:t>Anexo 3.c</w:t>
      </w:r>
    </w:p>
    <w:p w14:paraId="38AC6EB9" w14:textId="70D910AA" w:rsidR="00392834" w:rsidRDefault="00392834" w:rsidP="00392834">
      <w:pPr>
        <w:pStyle w:val="Parrafo"/>
        <w:jc w:val="center"/>
      </w:pPr>
      <w:r w:rsidRPr="00392834">
        <w:rPr>
          <w:noProof/>
          <w:lang w:eastAsia="es-VE"/>
        </w:rPr>
        <w:drawing>
          <wp:inline distT="0" distB="0" distL="0" distR="0" wp14:anchorId="5261411E" wp14:editId="59D4E065">
            <wp:extent cx="6096000" cy="3596201"/>
            <wp:effectExtent l="0" t="0" r="0" b="4445"/>
            <wp:docPr id="896721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1439" name="Imagen 1" descr="Texto&#10;&#10;Descripción generada automáticamente"/>
                    <pic:cNvPicPr/>
                  </pic:nvPicPr>
                  <pic:blipFill>
                    <a:blip r:embed="rId21"/>
                    <a:stretch>
                      <a:fillRect/>
                    </a:stretch>
                  </pic:blipFill>
                  <pic:spPr>
                    <a:xfrm>
                      <a:off x="0" y="0"/>
                      <a:ext cx="6101425" cy="3599401"/>
                    </a:xfrm>
                    <a:prstGeom prst="rect">
                      <a:avLst/>
                    </a:prstGeom>
                  </pic:spPr>
                </pic:pic>
              </a:graphicData>
            </a:graphic>
          </wp:inline>
        </w:drawing>
      </w:r>
    </w:p>
    <w:p w14:paraId="27EDFD45" w14:textId="77777777" w:rsidR="00392834" w:rsidRDefault="00392834" w:rsidP="00392834">
      <w:pPr>
        <w:pStyle w:val="Parrafo"/>
        <w:jc w:val="center"/>
      </w:pPr>
    </w:p>
    <w:p w14:paraId="6DECB6EE" w14:textId="44AFD0E7" w:rsidR="00392834" w:rsidRDefault="00392834" w:rsidP="00392834">
      <w:pPr>
        <w:pStyle w:val="Parrafo"/>
      </w:pPr>
      <w:r>
        <w:t>Anexo 3.d</w:t>
      </w:r>
    </w:p>
    <w:p w14:paraId="25E69655" w14:textId="56E399DD" w:rsidR="00392834" w:rsidRDefault="00392834" w:rsidP="00392834">
      <w:pPr>
        <w:pStyle w:val="Parrafo"/>
        <w:jc w:val="center"/>
      </w:pPr>
      <w:r>
        <w:rPr>
          <w:noProof/>
          <w:lang w:eastAsia="es-VE"/>
        </w:rPr>
        <w:drawing>
          <wp:inline distT="0" distB="0" distL="0" distR="0" wp14:anchorId="79F16965" wp14:editId="608E8726">
            <wp:extent cx="5441315" cy="2043430"/>
            <wp:effectExtent l="0" t="0" r="6985" b="0"/>
            <wp:docPr id="29921125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1315" cy="2043430"/>
                    </a:xfrm>
                    <a:prstGeom prst="rect">
                      <a:avLst/>
                    </a:prstGeom>
                    <a:noFill/>
                    <a:ln>
                      <a:noFill/>
                    </a:ln>
                  </pic:spPr>
                </pic:pic>
              </a:graphicData>
            </a:graphic>
          </wp:inline>
        </w:drawing>
      </w:r>
    </w:p>
    <w:p w14:paraId="30AEF581" w14:textId="430D1614" w:rsidR="00392834" w:rsidRDefault="00392834">
      <w:pPr>
        <w:rPr>
          <w:rFonts w:ascii="Times New Roman" w:hAnsi="Times New Roman"/>
          <w:sz w:val="24"/>
        </w:rPr>
      </w:pPr>
      <w:r>
        <w:br w:type="page"/>
      </w:r>
    </w:p>
    <w:p w14:paraId="6814CA4A" w14:textId="5F8BD54B" w:rsidR="00392834" w:rsidRDefault="00392834" w:rsidP="00392834">
      <w:pPr>
        <w:pStyle w:val="Parrafo"/>
        <w:jc w:val="center"/>
      </w:pPr>
      <w:r>
        <w:lastRenderedPageBreak/>
        <w:t xml:space="preserve"> </w:t>
      </w:r>
    </w:p>
    <w:p w14:paraId="3FC76F1C" w14:textId="60FE69E0" w:rsidR="00392834" w:rsidRDefault="00392834" w:rsidP="00392834">
      <w:pPr>
        <w:pStyle w:val="Parrafo"/>
      </w:pPr>
      <w:r>
        <w:t>Anexo 3.e</w:t>
      </w:r>
    </w:p>
    <w:p w14:paraId="4E0FFE92" w14:textId="2DAF7926" w:rsidR="00392834" w:rsidRDefault="00392834" w:rsidP="00392834">
      <w:pPr>
        <w:pStyle w:val="Parrafo"/>
        <w:jc w:val="center"/>
      </w:pPr>
      <w:r w:rsidRPr="00392834">
        <w:rPr>
          <w:noProof/>
          <w:lang w:eastAsia="es-VE"/>
        </w:rPr>
        <w:drawing>
          <wp:inline distT="0" distB="0" distL="0" distR="0" wp14:anchorId="6D862B76" wp14:editId="0C7631FA">
            <wp:extent cx="5813566" cy="3673158"/>
            <wp:effectExtent l="0" t="0" r="0" b="3810"/>
            <wp:docPr id="1405870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0089" name="Imagen 1" descr="Texto&#10;&#10;Descripción generada automáticamente"/>
                    <pic:cNvPicPr/>
                  </pic:nvPicPr>
                  <pic:blipFill>
                    <a:blip r:embed="rId23"/>
                    <a:stretch>
                      <a:fillRect/>
                    </a:stretch>
                  </pic:blipFill>
                  <pic:spPr>
                    <a:xfrm>
                      <a:off x="0" y="0"/>
                      <a:ext cx="5819676" cy="3677018"/>
                    </a:xfrm>
                    <a:prstGeom prst="rect">
                      <a:avLst/>
                    </a:prstGeom>
                  </pic:spPr>
                </pic:pic>
              </a:graphicData>
            </a:graphic>
          </wp:inline>
        </w:drawing>
      </w:r>
    </w:p>
    <w:p w14:paraId="2F1E04EB" w14:textId="77777777" w:rsidR="00392834" w:rsidRDefault="00392834" w:rsidP="00392834">
      <w:pPr>
        <w:pStyle w:val="Parrafo"/>
      </w:pPr>
      <w:r>
        <w:t>Anexo 3.d</w:t>
      </w:r>
    </w:p>
    <w:p w14:paraId="57D982CD" w14:textId="3AAD8D99" w:rsidR="00392834" w:rsidRDefault="00392834" w:rsidP="00392834">
      <w:pPr>
        <w:pStyle w:val="Parrafo"/>
        <w:jc w:val="center"/>
      </w:pPr>
      <w:r>
        <w:rPr>
          <w:noProof/>
          <w:lang w:eastAsia="es-VE"/>
        </w:rPr>
        <w:drawing>
          <wp:inline distT="0" distB="0" distL="0" distR="0" wp14:anchorId="5BF5B259" wp14:editId="14A1B1BE">
            <wp:extent cx="5520055" cy="2088515"/>
            <wp:effectExtent l="0" t="0" r="4445" b="6985"/>
            <wp:docPr id="174339472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0055" cy="2088515"/>
                    </a:xfrm>
                    <a:prstGeom prst="rect">
                      <a:avLst/>
                    </a:prstGeom>
                    <a:noFill/>
                    <a:ln>
                      <a:noFill/>
                    </a:ln>
                  </pic:spPr>
                </pic:pic>
              </a:graphicData>
            </a:graphic>
          </wp:inline>
        </w:drawing>
      </w:r>
    </w:p>
    <w:p w14:paraId="31D15760" w14:textId="2D680B9A" w:rsidR="00392834" w:rsidRDefault="00392834">
      <w:pPr>
        <w:rPr>
          <w:rFonts w:ascii="Times New Roman" w:hAnsi="Times New Roman"/>
          <w:sz w:val="24"/>
        </w:rPr>
      </w:pPr>
      <w:r>
        <w:br w:type="page"/>
      </w:r>
    </w:p>
    <w:p w14:paraId="768D67AB" w14:textId="77777777" w:rsidR="007A4687" w:rsidRDefault="007A4687" w:rsidP="00392834">
      <w:pPr>
        <w:pStyle w:val="Parrafo"/>
        <w:jc w:val="center"/>
      </w:pPr>
    </w:p>
    <w:p w14:paraId="753EA8AC" w14:textId="2664729B" w:rsidR="00390364" w:rsidRDefault="00390364" w:rsidP="007A4687">
      <w:pPr>
        <w:pStyle w:val="Parrafo"/>
      </w:pPr>
      <w:r>
        <w:t>Anexo 4.a</w:t>
      </w:r>
    </w:p>
    <w:p w14:paraId="1B67A3E8" w14:textId="77777777" w:rsidR="00390364" w:rsidRDefault="00AB3379" w:rsidP="00392834">
      <w:pPr>
        <w:pStyle w:val="Parrafo"/>
        <w:jc w:val="center"/>
      </w:pPr>
      <w:r w:rsidRPr="00AB3379">
        <w:rPr>
          <w:noProof/>
          <w:lang w:eastAsia="es-VE"/>
        </w:rPr>
        <w:drawing>
          <wp:inline distT="0" distB="0" distL="0" distR="0" wp14:anchorId="630288AA" wp14:editId="40E57348">
            <wp:extent cx="5363323" cy="1667108"/>
            <wp:effectExtent l="0" t="0" r="0" b="9525"/>
            <wp:docPr id="652432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32269" name="Imagen 1" descr="Texto&#10;&#10;Descripción generada automáticamente"/>
                    <pic:cNvPicPr/>
                  </pic:nvPicPr>
                  <pic:blipFill>
                    <a:blip r:embed="rId25"/>
                    <a:stretch>
                      <a:fillRect/>
                    </a:stretch>
                  </pic:blipFill>
                  <pic:spPr>
                    <a:xfrm>
                      <a:off x="0" y="0"/>
                      <a:ext cx="5363323" cy="1667108"/>
                    </a:xfrm>
                    <a:prstGeom prst="rect">
                      <a:avLst/>
                    </a:prstGeom>
                  </pic:spPr>
                </pic:pic>
              </a:graphicData>
            </a:graphic>
          </wp:inline>
        </w:drawing>
      </w:r>
    </w:p>
    <w:p w14:paraId="6E1DEE83" w14:textId="77777777" w:rsidR="00390364" w:rsidRDefault="00390364" w:rsidP="00392834">
      <w:pPr>
        <w:pStyle w:val="Parrafo"/>
        <w:jc w:val="center"/>
      </w:pPr>
    </w:p>
    <w:p w14:paraId="6E04D9C9" w14:textId="4881C3FE" w:rsidR="00390364" w:rsidRDefault="00390364" w:rsidP="007A4687">
      <w:pPr>
        <w:pStyle w:val="Parrafo"/>
      </w:pPr>
      <w:r>
        <w:t>Anexo 4.b</w:t>
      </w:r>
    </w:p>
    <w:p w14:paraId="0B91ED3D" w14:textId="1A774EFD" w:rsidR="00392834" w:rsidRDefault="00390364" w:rsidP="00392834">
      <w:pPr>
        <w:pStyle w:val="Parrafo"/>
        <w:jc w:val="center"/>
      </w:pPr>
      <w:r>
        <w:rPr>
          <w:noProof/>
          <w:lang w:eastAsia="es-VE"/>
        </w:rPr>
        <w:drawing>
          <wp:inline distT="0" distB="0" distL="0" distR="0" wp14:anchorId="3C12EDD5" wp14:editId="3D3AD53A">
            <wp:extent cx="5407660" cy="2077085"/>
            <wp:effectExtent l="0" t="0" r="2540" b="0"/>
            <wp:docPr id="1824015402"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15402" name="Imagen 65" descr="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7660" cy="2077085"/>
                    </a:xfrm>
                    <a:prstGeom prst="rect">
                      <a:avLst/>
                    </a:prstGeom>
                    <a:noFill/>
                    <a:ln>
                      <a:noFill/>
                    </a:ln>
                  </pic:spPr>
                </pic:pic>
              </a:graphicData>
            </a:graphic>
          </wp:inline>
        </w:drawing>
      </w:r>
    </w:p>
    <w:p w14:paraId="180AA5F2" w14:textId="6B8CEA69" w:rsidR="00390364" w:rsidRDefault="00390364">
      <w:r>
        <w:br w:type="page"/>
      </w:r>
    </w:p>
    <w:p w14:paraId="18F73AE7" w14:textId="77777777" w:rsidR="00390364" w:rsidRDefault="00390364">
      <w:pPr>
        <w:rPr>
          <w:rFonts w:ascii="Times New Roman" w:hAnsi="Times New Roman"/>
          <w:sz w:val="24"/>
        </w:rPr>
      </w:pPr>
    </w:p>
    <w:p w14:paraId="1809B283" w14:textId="3C76EA0A" w:rsidR="00390364" w:rsidRDefault="00390364" w:rsidP="007A4687">
      <w:pPr>
        <w:pStyle w:val="Parrafo"/>
      </w:pPr>
      <w:r>
        <w:t>Anexo 4.c</w:t>
      </w:r>
    </w:p>
    <w:p w14:paraId="68130080" w14:textId="77777777" w:rsidR="00390364" w:rsidRDefault="00AB3379" w:rsidP="00392834">
      <w:pPr>
        <w:pStyle w:val="Parrafo"/>
        <w:jc w:val="center"/>
      </w:pPr>
      <w:r w:rsidRPr="00AB3379">
        <w:rPr>
          <w:noProof/>
          <w:lang w:eastAsia="es-VE"/>
        </w:rPr>
        <w:drawing>
          <wp:inline distT="0" distB="0" distL="0" distR="0" wp14:anchorId="19833698" wp14:editId="6D94049E">
            <wp:extent cx="6687483" cy="1648055"/>
            <wp:effectExtent l="0" t="0" r="0" b="9525"/>
            <wp:docPr id="287422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22797" name="Imagen 1" descr="Texto&#10;&#10;Descripción generada automáticamente"/>
                    <pic:cNvPicPr/>
                  </pic:nvPicPr>
                  <pic:blipFill>
                    <a:blip r:embed="rId27"/>
                    <a:stretch>
                      <a:fillRect/>
                    </a:stretch>
                  </pic:blipFill>
                  <pic:spPr>
                    <a:xfrm>
                      <a:off x="0" y="0"/>
                      <a:ext cx="6687483" cy="1648055"/>
                    </a:xfrm>
                    <a:prstGeom prst="rect">
                      <a:avLst/>
                    </a:prstGeom>
                  </pic:spPr>
                </pic:pic>
              </a:graphicData>
            </a:graphic>
          </wp:inline>
        </w:drawing>
      </w:r>
    </w:p>
    <w:p w14:paraId="79752E1F" w14:textId="77777777" w:rsidR="00390364" w:rsidRDefault="00390364" w:rsidP="00392834">
      <w:pPr>
        <w:pStyle w:val="Parrafo"/>
        <w:jc w:val="center"/>
      </w:pPr>
    </w:p>
    <w:p w14:paraId="1C1509CB" w14:textId="3C072723" w:rsidR="00AB3379" w:rsidRDefault="00390364" w:rsidP="00392834">
      <w:pPr>
        <w:pStyle w:val="Parrafo"/>
        <w:jc w:val="center"/>
      </w:pPr>
      <w:r>
        <w:rPr>
          <w:noProof/>
          <w:lang w:eastAsia="es-VE"/>
        </w:rPr>
        <w:drawing>
          <wp:inline distT="0" distB="0" distL="0" distR="0" wp14:anchorId="3BEA4C17" wp14:editId="1093D63D">
            <wp:extent cx="5497830" cy="2020570"/>
            <wp:effectExtent l="0" t="0" r="7620" b="0"/>
            <wp:docPr id="97605949"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5949" name="Imagen 66"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0" cy="2020570"/>
                    </a:xfrm>
                    <a:prstGeom prst="rect">
                      <a:avLst/>
                    </a:prstGeom>
                    <a:noFill/>
                    <a:ln>
                      <a:noFill/>
                    </a:ln>
                  </pic:spPr>
                </pic:pic>
              </a:graphicData>
            </a:graphic>
          </wp:inline>
        </w:drawing>
      </w:r>
    </w:p>
    <w:p w14:paraId="53F6E1ED" w14:textId="414622A8" w:rsidR="00390364" w:rsidRDefault="00390364">
      <w:pPr>
        <w:rPr>
          <w:rFonts w:ascii="Times New Roman" w:hAnsi="Times New Roman"/>
          <w:sz w:val="24"/>
        </w:rPr>
      </w:pPr>
      <w:r>
        <w:br w:type="page"/>
      </w:r>
    </w:p>
    <w:p w14:paraId="3AAC4D8A" w14:textId="77777777" w:rsidR="00390364" w:rsidRDefault="00390364" w:rsidP="00392834">
      <w:pPr>
        <w:pStyle w:val="Parrafo"/>
        <w:jc w:val="center"/>
      </w:pPr>
    </w:p>
    <w:p w14:paraId="291B872D" w14:textId="54AF1FA5" w:rsidR="00390364" w:rsidRDefault="00390364" w:rsidP="007A4687">
      <w:pPr>
        <w:pStyle w:val="Parrafo"/>
      </w:pPr>
      <w:r>
        <w:t>Anexo 4.</w:t>
      </w:r>
      <w:r w:rsidR="007A4687">
        <w:t>d</w:t>
      </w:r>
    </w:p>
    <w:p w14:paraId="75335ABF" w14:textId="77777777" w:rsidR="007A4687" w:rsidRDefault="00AB3379" w:rsidP="00392834">
      <w:pPr>
        <w:pStyle w:val="Parrafo"/>
        <w:jc w:val="center"/>
      </w:pPr>
      <w:r w:rsidRPr="00AB3379">
        <w:rPr>
          <w:noProof/>
          <w:lang w:eastAsia="es-VE"/>
        </w:rPr>
        <w:drawing>
          <wp:inline distT="0" distB="0" distL="0" distR="0" wp14:anchorId="6C35EB02" wp14:editId="7EA0C38E">
            <wp:extent cx="5982535" cy="1676634"/>
            <wp:effectExtent l="0" t="0" r="0" b="0"/>
            <wp:docPr id="2064019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974" name="Imagen 1" descr="Texto&#10;&#10;Descripción generada automáticamente"/>
                    <pic:cNvPicPr/>
                  </pic:nvPicPr>
                  <pic:blipFill>
                    <a:blip r:embed="rId29"/>
                    <a:stretch>
                      <a:fillRect/>
                    </a:stretch>
                  </pic:blipFill>
                  <pic:spPr>
                    <a:xfrm>
                      <a:off x="0" y="0"/>
                      <a:ext cx="5982535" cy="1676634"/>
                    </a:xfrm>
                    <a:prstGeom prst="rect">
                      <a:avLst/>
                    </a:prstGeom>
                  </pic:spPr>
                </pic:pic>
              </a:graphicData>
            </a:graphic>
          </wp:inline>
        </w:drawing>
      </w:r>
    </w:p>
    <w:p w14:paraId="39F392F3" w14:textId="77777777" w:rsidR="007A4687" w:rsidRDefault="007A4687" w:rsidP="00392834">
      <w:pPr>
        <w:pStyle w:val="Parrafo"/>
        <w:jc w:val="center"/>
      </w:pPr>
    </w:p>
    <w:p w14:paraId="0964F11F" w14:textId="7920B41F" w:rsidR="007A4687" w:rsidRDefault="007A4687" w:rsidP="007A4687">
      <w:pPr>
        <w:pStyle w:val="Parrafo"/>
      </w:pPr>
      <w:r>
        <w:t>Anexo 4.e</w:t>
      </w:r>
    </w:p>
    <w:p w14:paraId="1C267A14" w14:textId="77777777" w:rsidR="007A4687" w:rsidRDefault="00390364" w:rsidP="00392834">
      <w:pPr>
        <w:pStyle w:val="Parrafo"/>
        <w:jc w:val="center"/>
      </w:pPr>
      <w:r>
        <w:rPr>
          <w:noProof/>
          <w:lang w:eastAsia="es-VE"/>
        </w:rPr>
        <w:drawing>
          <wp:inline distT="0" distB="0" distL="0" distR="0" wp14:anchorId="56BBA726" wp14:editId="05340E99">
            <wp:extent cx="5474970" cy="2043430"/>
            <wp:effectExtent l="0" t="0" r="0" b="0"/>
            <wp:docPr id="1075255109"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5109" name="Imagen 67" descr="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4970" cy="2043430"/>
                    </a:xfrm>
                    <a:prstGeom prst="rect">
                      <a:avLst/>
                    </a:prstGeom>
                    <a:noFill/>
                    <a:ln>
                      <a:noFill/>
                    </a:ln>
                  </pic:spPr>
                </pic:pic>
              </a:graphicData>
            </a:graphic>
          </wp:inline>
        </w:drawing>
      </w:r>
    </w:p>
    <w:p w14:paraId="4EFDA2C3" w14:textId="77777777" w:rsidR="007A4687" w:rsidRDefault="007A4687" w:rsidP="00392834">
      <w:pPr>
        <w:pStyle w:val="Parrafo"/>
        <w:jc w:val="center"/>
      </w:pPr>
    </w:p>
    <w:p w14:paraId="5A9D6F1B" w14:textId="77777777" w:rsidR="007A4687" w:rsidRDefault="007A4687">
      <w:pPr>
        <w:rPr>
          <w:rFonts w:ascii="Times New Roman" w:hAnsi="Times New Roman"/>
          <w:sz w:val="24"/>
        </w:rPr>
      </w:pPr>
      <w:r>
        <w:br w:type="page"/>
      </w:r>
    </w:p>
    <w:p w14:paraId="287654B2" w14:textId="77777777" w:rsidR="007A4687" w:rsidRDefault="007A4687" w:rsidP="00392834">
      <w:pPr>
        <w:pStyle w:val="Parrafo"/>
        <w:jc w:val="center"/>
      </w:pPr>
    </w:p>
    <w:p w14:paraId="21BF1A62" w14:textId="62B143D6" w:rsidR="007A4687" w:rsidRDefault="007A4687" w:rsidP="007A4687">
      <w:pPr>
        <w:pStyle w:val="Parrafo"/>
      </w:pPr>
      <w:r>
        <w:t>Anexo 4.f</w:t>
      </w:r>
    </w:p>
    <w:p w14:paraId="02E48FAA" w14:textId="77777777" w:rsidR="007A4687" w:rsidRDefault="00AB3379" w:rsidP="007A4687">
      <w:pPr>
        <w:pStyle w:val="Parrafo"/>
        <w:jc w:val="center"/>
      </w:pPr>
      <w:r w:rsidRPr="00AB3379">
        <w:rPr>
          <w:noProof/>
          <w:lang w:eastAsia="es-VE"/>
        </w:rPr>
        <w:drawing>
          <wp:inline distT="0" distB="0" distL="0" distR="0" wp14:anchorId="4D7A2B1A" wp14:editId="0809AA01">
            <wp:extent cx="5687219" cy="1590897"/>
            <wp:effectExtent l="0" t="0" r="8890" b="9525"/>
            <wp:docPr id="778801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1587" name="Imagen 1" descr="Texto&#10;&#10;Descripción generada automáticamente"/>
                    <pic:cNvPicPr/>
                  </pic:nvPicPr>
                  <pic:blipFill>
                    <a:blip r:embed="rId31"/>
                    <a:stretch>
                      <a:fillRect/>
                    </a:stretch>
                  </pic:blipFill>
                  <pic:spPr>
                    <a:xfrm>
                      <a:off x="0" y="0"/>
                      <a:ext cx="5687219" cy="1590897"/>
                    </a:xfrm>
                    <a:prstGeom prst="rect">
                      <a:avLst/>
                    </a:prstGeom>
                  </pic:spPr>
                </pic:pic>
              </a:graphicData>
            </a:graphic>
          </wp:inline>
        </w:drawing>
      </w:r>
    </w:p>
    <w:p w14:paraId="02566DA0" w14:textId="29CEF047" w:rsidR="007A4687" w:rsidRDefault="00390364" w:rsidP="007A4687">
      <w:pPr>
        <w:pStyle w:val="Parrafo"/>
        <w:jc w:val="center"/>
      </w:pPr>
      <w:r>
        <w:rPr>
          <w:noProof/>
          <w:lang w:eastAsia="es-VE"/>
        </w:rPr>
        <w:drawing>
          <wp:inline distT="0" distB="0" distL="0" distR="0" wp14:anchorId="0787EE4B" wp14:editId="004DB1C1">
            <wp:extent cx="5520055" cy="1953260"/>
            <wp:effectExtent l="0" t="0" r="4445" b="8890"/>
            <wp:docPr id="120865708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57088" name="Imagen 68"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0055" cy="1953260"/>
                    </a:xfrm>
                    <a:prstGeom prst="rect">
                      <a:avLst/>
                    </a:prstGeom>
                    <a:noFill/>
                    <a:ln>
                      <a:noFill/>
                    </a:ln>
                  </pic:spPr>
                </pic:pic>
              </a:graphicData>
            </a:graphic>
          </wp:inline>
        </w:drawing>
      </w:r>
    </w:p>
    <w:p w14:paraId="2E68E4F2" w14:textId="77777777" w:rsidR="007A4687" w:rsidRDefault="007A4687">
      <w:r>
        <w:br w:type="page"/>
      </w:r>
    </w:p>
    <w:p w14:paraId="3E1BE30B" w14:textId="77777777" w:rsidR="007A4687" w:rsidRDefault="007A4687">
      <w:pPr>
        <w:rPr>
          <w:rFonts w:ascii="Times New Roman" w:hAnsi="Times New Roman"/>
          <w:sz w:val="24"/>
        </w:rPr>
      </w:pPr>
    </w:p>
    <w:p w14:paraId="623F7F2F" w14:textId="26D71FA4" w:rsidR="007A4687" w:rsidRDefault="007A4687" w:rsidP="007A4687">
      <w:pPr>
        <w:pStyle w:val="Parrafo"/>
      </w:pPr>
      <w:r>
        <w:t>Anexo 5.a</w:t>
      </w:r>
    </w:p>
    <w:p w14:paraId="576A06CE" w14:textId="77777777" w:rsidR="007A4687" w:rsidRDefault="00AB3379" w:rsidP="00392834">
      <w:pPr>
        <w:pStyle w:val="Parrafo"/>
        <w:jc w:val="center"/>
      </w:pPr>
      <w:r w:rsidRPr="00AB3379">
        <w:rPr>
          <w:noProof/>
          <w:lang w:eastAsia="es-VE"/>
        </w:rPr>
        <w:drawing>
          <wp:inline distT="0" distB="0" distL="0" distR="0" wp14:anchorId="7A3C3433" wp14:editId="7B2FF268">
            <wp:extent cx="5915851" cy="3810532"/>
            <wp:effectExtent l="0" t="0" r="8890" b="0"/>
            <wp:docPr id="4942090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9011" name="Imagen 1" descr="Texto&#10;&#10;Descripción generada automáticamente"/>
                    <pic:cNvPicPr/>
                  </pic:nvPicPr>
                  <pic:blipFill>
                    <a:blip r:embed="rId33"/>
                    <a:stretch>
                      <a:fillRect/>
                    </a:stretch>
                  </pic:blipFill>
                  <pic:spPr>
                    <a:xfrm>
                      <a:off x="0" y="0"/>
                      <a:ext cx="5915851" cy="3810532"/>
                    </a:xfrm>
                    <a:prstGeom prst="rect">
                      <a:avLst/>
                    </a:prstGeom>
                  </pic:spPr>
                </pic:pic>
              </a:graphicData>
            </a:graphic>
          </wp:inline>
        </w:drawing>
      </w:r>
    </w:p>
    <w:p w14:paraId="551D4F8B" w14:textId="15682542" w:rsidR="007A4687" w:rsidRDefault="00390364" w:rsidP="00392834">
      <w:pPr>
        <w:pStyle w:val="Parrafo"/>
        <w:jc w:val="center"/>
      </w:pPr>
      <w:r>
        <w:rPr>
          <w:noProof/>
          <w:lang w:eastAsia="es-VE"/>
        </w:rPr>
        <w:drawing>
          <wp:inline distT="0" distB="0" distL="0" distR="0" wp14:anchorId="0041AA9B" wp14:editId="65E5AD16">
            <wp:extent cx="5520055" cy="2043430"/>
            <wp:effectExtent l="0" t="0" r="4445" b="0"/>
            <wp:docPr id="1630718282"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8282" name="Imagen 70" descr="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0055" cy="2043430"/>
                    </a:xfrm>
                    <a:prstGeom prst="rect">
                      <a:avLst/>
                    </a:prstGeom>
                    <a:noFill/>
                    <a:ln>
                      <a:noFill/>
                    </a:ln>
                  </pic:spPr>
                </pic:pic>
              </a:graphicData>
            </a:graphic>
          </wp:inline>
        </w:drawing>
      </w:r>
    </w:p>
    <w:p w14:paraId="610994AF" w14:textId="77777777" w:rsidR="007A4687" w:rsidRDefault="007A4687" w:rsidP="00392834">
      <w:pPr>
        <w:pStyle w:val="Parrafo"/>
        <w:jc w:val="center"/>
      </w:pPr>
    </w:p>
    <w:p w14:paraId="621940D7" w14:textId="77777777" w:rsidR="007A4687" w:rsidRDefault="007A4687">
      <w:pPr>
        <w:rPr>
          <w:rFonts w:ascii="Times New Roman" w:hAnsi="Times New Roman"/>
          <w:sz w:val="24"/>
        </w:rPr>
      </w:pPr>
      <w:r>
        <w:br w:type="page"/>
      </w:r>
    </w:p>
    <w:p w14:paraId="15BEFBDD" w14:textId="77777777" w:rsidR="007A4687" w:rsidRDefault="007A4687" w:rsidP="00392834">
      <w:pPr>
        <w:pStyle w:val="Parrafo"/>
        <w:jc w:val="center"/>
      </w:pPr>
    </w:p>
    <w:p w14:paraId="5C4432A7" w14:textId="77777777" w:rsidR="007A4687" w:rsidRDefault="007A4687" w:rsidP="007A4687">
      <w:pPr>
        <w:pStyle w:val="Parrafo"/>
      </w:pPr>
      <w:r>
        <w:t>Anexo 5.b</w:t>
      </w:r>
    </w:p>
    <w:p w14:paraId="327D8D89" w14:textId="77777777" w:rsidR="007A4687" w:rsidRDefault="00390364" w:rsidP="007A4687">
      <w:pPr>
        <w:pStyle w:val="Parrafo"/>
      </w:pPr>
      <w:r w:rsidRPr="00390364">
        <w:rPr>
          <w:noProof/>
          <w:lang w:eastAsia="es-VE"/>
        </w:rPr>
        <w:drawing>
          <wp:inline distT="0" distB="0" distL="0" distR="0" wp14:anchorId="36A79A68" wp14:editId="1C2059BB">
            <wp:extent cx="6840855" cy="3848100"/>
            <wp:effectExtent l="0" t="0" r="0" b="0"/>
            <wp:docPr id="4788981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98177" name="Imagen 1" descr="Texto&#10;&#10;Descripción generada automáticamente"/>
                    <pic:cNvPicPr/>
                  </pic:nvPicPr>
                  <pic:blipFill>
                    <a:blip r:embed="rId35"/>
                    <a:stretch>
                      <a:fillRect/>
                    </a:stretch>
                  </pic:blipFill>
                  <pic:spPr>
                    <a:xfrm>
                      <a:off x="0" y="0"/>
                      <a:ext cx="6840855" cy="3848100"/>
                    </a:xfrm>
                    <a:prstGeom prst="rect">
                      <a:avLst/>
                    </a:prstGeom>
                  </pic:spPr>
                </pic:pic>
              </a:graphicData>
            </a:graphic>
          </wp:inline>
        </w:drawing>
      </w:r>
    </w:p>
    <w:p w14:paraId="6F29D473" w14:textId="77777777" w:rsidR="007A4687" w:rsidRDefault="007A4687" w:rsidP="007A4687">
      <w:pPr>
        <w:pStyle w:val="Parrafo"/>
      </w:pPr>
    </w:p>
    <w:p w14:paraId="0625640E" w14:textId="3F581DD7" w:rsidR="007A4687" w:rsidRDefault="00390364" w:rsidP="007A4687">
      <w:pPr>
        <w:pStyle w:val="Parrafo"/>
        <w:jc w:val="center"/>
      </w:pPr>
      <w:r>
        <w:rPr>
          <w:noProof/>
          <w:lang w:eastAsia="es-VE"/>
        </w:rPr>
        <w:drawing>
          <wp:inline distT="0" distB="0" distL="0" distR="0" wp14:anchorId="59E94EA0" wp14:editId="06F85689">
            <wp:extent cx="5497830" cy="2054860"/>
            <wp:effectExtent l="0" t="0" r="7620" b="2540"/>
            <wp:docPr id="2016990358"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0358" name="Imagen 71"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7830" cy="2054860"/>
                    </a:xfrm>
                    <a:prstGeom prst="rect">
                      <a:avLst/>
                    </a:prstGeom>
                    <a:noFill/>
                    <a:ln>
                      <a:noFill/>
                    </a:ln>
                  </pic:spPr>
                </pic:pic>
              </a:graphicData>
            </a:graphic>
          </wp:inline>
        </w:drawing>
      </w:r>
    </w:p>
    <w:p w14:paraId="5B7BADDC" w14:textId="77777777" w:rsidR="007A4687" w:rsidRDefault="007A4687">
      <w:pPr>
        <w:rPr>
          <w:rFonts w:ascii="Times New Roman" w:hAnsi="Times New Roman"/>
          <w:sz w:val="24"/>
        </w:rPr>
      </w:pPr>
      <w:r>
        <w:br w:type="page"/>
      </w:r>
    </w:p>
    <w:p w14:paraId="2E9AA7B9" w14:textId="77777777" w:rsidR="007A4687" w:rsidRDefault="007A4687" w:rsidP="00392834">
      <w:pPr>
        <w:pStyle w:val="Parrafo"/>
        <w:jc w:val="center"/>
      </w:pPr>
    </w:p>
    <w:p w14:paraId="7E8EC22A" w14:textId="76D44EE1" w:rsidR="007A4687" w:rsidRDefault="007A4687" w:rsidP="007A4687">
      <w:pPr>
        <w:pStyle w:val="Parrafo"/>
      </w:pPr>
      <w:r>
        <w:t>Anexo 5.c</w:t>
      </w:r>
    </w:p>
    <w:p w14:paraId="4700954B" w14:textId="77777777" w:rsidR="007A4687" w:rsidRDefault="00390364" w:rsidP="00392834">
      <w:pPr>
        <w:pStyle w:val="Parrafo"/>
        <w:jc w:val="center"/>
      </w:pPr>
      <w:r w:rsidRPr="00390364">
        <w:rPr>
          <w:noProof/>
          <w:lang w:eastAsia="es-VE"/>
        </w:rPr>
        <w:drawing>
          <wp:inline distT="0" distB="0" distL="0" distR="0" wp14:anchorId="238D9556" wp14:editId="60FBE4CD">
            <wp:extent cx="5973009" cy="4001058"/>
            <wp:effectExtent l="0" t="0" r="8890" b="0"/>
            <wp:docPr id="1013385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5554" name="Imagen 1" descr="Texto&#10;&#10;Descripción generada automáticamente"/>
                    <pic:cNvPicPr/>
                  </pic:nvPicPr>
                  <pic:blipFill>
                    <a:blip r:embed="rId37"/>
                    <a:stretch>
                      <a:fillRect/>
                    </a:stretch>
                  </pic:blipFill>
                  <pic:spPr>
                    <a:xfrm>
                      <a:off x="0" y="0"/>
                      <a:ext cx="5973009" cy="4001058"/>
                    </a:xfrm>
                    <a:prstGeom prst="rect">
                      <a:avLst/>
                    </a:prstGeom>
                  </pic:spPr>
                </pic:pic>
              </a:graphicData>
            </a:graphic>
          </wp:inline>
        </w:drawing>
      </w:r>
    </w:p>
    <w:p w14:paraId="5F65625A" w14:textId="77777777" w:rsidR="007A4687" w:rsidRDefault="007A4687" w:rsidP="00392834">
      <w:pPr>
        <w:pStyle w:val="Parrafo"/>
        <w:jc w:val="center"/>
      </w:pPr>
    </w:p>
    <w:p w14:paraId="24812069" w14:textId="32C83E08" w:rsidR="007A4687" w:rsidRDefault="00390364" w:rsidP="00392834">
      <w:pPr>
        <w:pStyle w:val="Parrafo"/>
        <w:jc w:val="center"/>
      </w:pPr>
      <w:r>
        <w:rPr>
          <w:noProof/>
          <w:lang w:eastAsia="es-VE"/>
        </w:rPr>
        <w:drawing>
          <wp:inline distT="0" distB="0" distL="0" distR="0" wp14:anchorId="4E3F71CF" wp14:editId="73300763">
            <wp:extent cx="5542915" cy="2043430"/>
            <wp:effectExtent l="0" t="0" r="635" b="0"/>
            <wp:docPr id="168051455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4552" name="Imagen 72" descr="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2915" cy="2043430"/>
                    </a:xfrm>
                    <a:prstGeom prst="rect">
                      <a:avLst/>
                    </a:prstGeom>
                    <a:noFill/>
                    <a:ln>
                      <a:noFill/>
                    </a:ln>
                  </pic:spPr>
                </pic:pic>
              </a:graphicData>
            </a:graphic>
          </wp:inline>
        </w:drawing>
      </w:r>
    </w:p>
    <w:p w14:paraId="4AE7F99D" w14:textId="77777777" w:rsidR="007A4687" w:rsidRDefault="007A4687">
      <w:pPr>
        <w:rPr>
          <w:rFonts w:ascii="Times New Roman" w:hAnsi="Times New Roman"/>
          <w:sz w:val="24"/>
        </w:rPr>
      </w:pPr>
      <w:r>
        <w:br w:type="page"/>
      </w:r>
    </w:p>
    <w:p w14:paraId="0B653365" w14:textId="77777777" w:rsidR="007A4687" w:rsidRDefault="007A4687" w:rsidP="00392834">
      <w:pPr>
        <w:pStyle w:val="Parrafo"/>
        <w:jc w:val="center"/>
      </w:pPr>
    </w:p>
    <w:p w14:paraId="37EA608E" w14:textId="29092465" w:rsidR="007A4687" w:rsidRDefault="007A4687" w:rsidP="007A4687">
      <w:pPr>
        <w:pStyle w:val="Parrafo"/>
      </w:pPr>
      <w:r>
        <w:t>Anexo 6.a</w:t>
      </w:r>
    </w:p>
    <w:p w14:paraId="5E79D81F" w14:textId="77777777" w:rsidR="007A4687" w:rsidRDefault="00390364" w:rsidP="00392834">
      <w:pPr>
        <w:pStyle w:val="Parrafo"/>
        <w:jc w:val="center"/>
      </w:pPr>
      <w:r w:rsidRPr="00390364">
        <w:rPr>
          <w:noProof/>
          <w:lang w:eastAsia="es-VE"/>
        </w:rPr>
        <w:drawing>
          <wp:inline distT="0" distB="0" distL="0" distR="0" wp14:anchorId="1144F9E1" wp14:editId="20B0D114">
            <wp:extent cx="5410955" cy="1514686"/>
            <wp:effectExtent l="0" t="0" r="0" b="9525"/>
            <wp:docPr id="358049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9158" name="Imagen 1" descr="Texto&#10;&#10;Descripción generada automáticamente"/>
                    <pic:cNvPicPr/>
                  </pic:nvPicPr>
                  <pic:blipFill>
                    <a:blip r:embed="rId39"/>
                    <a:stretch>
                      <a:fillRect/>
                    </a:stretch>
                  </pic:blipFill>
                  <pic:spPr>
                    <a:xfrm>
                      <a:off x="0" y="0"/>
                      <a:ext cx="5410955" cy="1514686"/>
                    </a:xfrm>
                    <a:prstGeom prst="rect">
                      <a:avLst/>
                    </a:prstGeom>
                  </pic:spPr>
                </pic:pic>
              </a:graphicData>
            </a:graphic>
          </wp:inline>
        </w:drawing>
      </w:r>
    </w:p>
    <w:p w14:paraId="5396700C" w14:textId="77777777" w:rsidR="007A4687" w:rsidRDefault="007A4687" w:rsidP="00392834">
      <w:pPr>
        <w:pStyle w:val="Parrafo"/>
        <w:jc w:val="center"/>
      </w:pPr>
    </w:p>
    <w:p w14:paraId="6B47B32F" w14:textId="7C6C36A8" w:rsidR="007A4687" w:rsidRDefault="00390364" w:rsidP="00392834">
      <w:pPr>
        <w:pStyle w:val="Parrafo"/>
        <w:jc w:val="center"/>
      </w:pPr>
      <w:r>
        <w:rPr>
          <w:noProof/>
          <w:lang w:eastAsia="es-VE"/>
        </w:rPr>
        <w:drawing>
          <wp:inline distT="0" distB="0" distL="0" distR="0" wp14:anchorId="7E47A642" wp14:editId="0896F810">
            <wp:extent cx="5452745" cy="2122170"/>
            <wp:effectExtent l="0" t="0" r="0" b="0"/>
            <wp:docPr id="1116603792"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03792" name="Imagen 73"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2745" cy="2122170"/>
                    </a:xfrm>
                    <a:prstGeom prst="rect">
                      <a:avLst/>
                    </a:prstGeom>
                    <a:noFill/>
                    <a:ln>
                      <a:noFill/>
                    </a:ln>
                  </pic:spPr>
                </pic:pic>
              </a:graphicData>
            </a:graphic>
          </wp:inline>
        </w:drawing>
      </w:r>
    </w:p>
    <w:p w14:paraId="0CFA539C" w14:textId="77777777" w:rsidR="007A4687" w:rsidRDefault="007A4687">
      <w:pPr>
        <w:rPr>
          <w:rFonts w:ascii="Times New Roman" w:hAnsi="Times New Roman"/>
          <w:sz w:val="24"/>
        </w:rPr>
      </w:pPr>
      <w:r>
        <w:br w:type="page"/>
      </w:r>
    </w:p>
    <w:p w14:paraId="222942E8" w14:textId="77777777" w:rsidR="007A4687" w:rsidRDefault="007A4687" w:rsidP="00392834">
      <w:pPr>
        <w:pStyle w:val="Parrafo"/>
        <w:jc w:val="center"/>
      </w:pPr>
    </w:p>
    <w:p w14:paraId="3F231089" w14:textId="4B049E1C" w:rsidR="007A4687" w:rsidRDefault="007A4687" w:rsidP="007A4687">
      <w:pPr>
        <w:pStyle w:val="Parrafo"/>
      </w:pPr>
      <w:r>
        <w:t>Anexo 6.b</w:t>
      </w:r>
    </w:p>
    <w:p w14:paraId="3B5BFE94" w14:textId="77777777" w:rsidR="007A4687" w:rsidRDefault="00390364" w:rsidP="00635146">
      <w:pPr>
        <w:pStyle w:val="Parrafo"/>
        <w:ind w:left="0" w:firstLine="0"/>
      </w:pPr>
      <w:r w:rsidRPr="00390364">
        <w:rPr>
          <w:noProof/>
          <w:lang w:eastAsia="es-VE"/>
        </w:rPr>
        <w:drawing>
          <wp:inline distT="0" distB="0" distL="0" distR="0" wp14:anchorId="58BCA0D3" wp14:editId="6FFA0358">
            <wp:extent cx="6840855" cy="1615440"/>
            <wp:effectExtent l="0" t="0" r="0" b="3810"/>
            <wp:docPr id="17410083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8399" name="Imagen 1" descr="Texto&#10;&#10;Descripción generada automáticamente"/>
                    <pic:cNvPicPr/>
                  </pic:nvPicPr>
                  <pic:blipFill>
                    <a:blip r:embed="rId41"/>
                    <a:stretch>
                      <a:fillRect/>
                    </a:stretch>
                  </pic:blipFill>
                  <pic:spPr>
                    <a:xfrm>
                      <a:off x="0" y="0"/>
                      <a:ext cx="6840855" cy="1615440"/>
                    </a:xfrm>
                    <a:prstGeom prst="rect">
                      <a:avLst/>
                    </a:prstGeom>
                  </pic:spPr>
                </pic:pic>
              </a:graphicData>
            </a:graphic>
          </wp:inline>
        </w:drawing>
      </w:r>
    </w:p>
    <w:p w14:paraId="3174474F" w14:textId="77777777" w:rsidR="007A4687" w:rsidRDefault="007A4687" w:rsidP="00392834">
      <w:pPr>
        <w:pStyle w:val="Parrafo"/>
        <w:jc w:val="center"/>
      </w:pPr>
    </w:p>
    <w:p w14:paraId="2A1BA574" w14:textId="53424C41" w:rsidR="007A4687" w:rsidRDefault="00390364" w:rsidP="00392834">
      <w:pPr>
        <w:pStyle w:val="Parrafo"/>
        <w:jc w:val="center"/>
      </w:pPr>
      <w:r>
        <w:rPr>
          <w:noProof/>
          <w:lang w:eastAsia="es-VE"/>
        </w:rPr>
        <w:drawing>
          <wp:inline distT="0" distB="0" distL="0" distR="0" wp14:anchorId="077A5841" wp14:editId="5E860635">
            <wp:extent cx="5452745" cy="2077085"/>
            <wp:effectExtent l="0" t="0" r="0" b="0"/>
            <wp:docPr id="1391493813"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3813" name="Imagen 74" descr="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2745" cy="2077085"/>
                    </a:xfrm>
                    <a:prstGeom prst="rect">
                      <a:avLst/>
                    </a:prstGeom>
                    <a:noFill/>
                    <a:ln>
                      <a:noFill/>
                    </a:ln>
                  </pic:spPr>
                </pic:pic>
              </a:graphicData>
            </a:graphic>
          </wp:inline>
        </w:drawing>
      </w:r>
    </w:p>
    <w:p w14:paraId="6496928B" w14:textId="77777777" w:rsidR="007A4687" w:rsidRDefault="007A4687">
      <w:pPr>
        <w:rPr>
          <w:rFonts w:ascii="Times New Roman" w:hAnsi="Times New Roman"/>
          <w:sz w:val="24"/>
        </w:rPr>
      </w:pPr>
      <w:r>
        <w:br w:type="page"/>
      </w:r>
    </w:p>
    <w:p w14:paraId="012B5C43" w14:textId="77777777" w:rsidR="007A4687" w:rsidRDefault="007A4687" w:rsidP="00392834">
      <w:pPr>
        <w:pStyle w:val="Parrafo"/>
        <w:jc w:val="center"/>
      </w:pPr>
    </w:p>
    <w:p w14:paraId="0AF56CD8" w14:textId="0DAFA548" w:rsidR="007A4687" w:rsidRDefault="007A4687" w:rsidP="007A4687">
      <w:pPr>
        <w:pStyle w:val="Parrafo"/>
      </w:pPr>
      <w:r>
        <w:t>Anexo 6.c</w:t>
      </w:r>
    </w:p>
    <w:p w14:paraId="427D33FA" w14:textId="77777777" w:rsidR="007A4687" w:rsidRDefault="00390364" w:rsidP="00392834">
      <w:pPr>
        <w:pStyle w:val="Parrafo"/>
        <w:jc w:val="center"/>
      </w:pPr>
      <w:r w:rsidRPr="00390364">
        <w:rPr>
          <w:noProof/>
          <w:lang w:eastAsia="es-VE"/>
        </w:rPr>
        <w:drawing>
          <wp:inline distT="0" distB="0" distL="0" distR="0" wp14:anchorId="188BE363" wp14:editId="72C42D86">
            <wp:extent cx="6763694" cy="1667108"/>
            <wp:effectExtent l="0" t="0" r="0" b="9525"/>
            <wp:docPr id="3382267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726" name="Imagen 1" descr="Captura de pantalla de un celular&#10;&#10;Descripción generada automáticamente"/>
                    <pic:cNvPicPr/>
                  </pic:nvPicPr>
                  <pic:blipFill>
                    <a:blip r:embed="rId43"/>
                    <a:stretch>
                      <a:fillRect/>
                    </a:stretch>
                  </pic:blipFill>
                  <pic:spPr>
                    <a:xfrm>
                      <a:off x="0" y="0"/>
                      <a:ext cx="6763694" cy="1667108"/>
                    </a:xfrm>
                    <a:prstGeom prst="rect">
                      <a:avLst/>
                    </a:prstGeom>
                  </pic:spPr>
                </pic:pic>
              </a:graphicData>
            </a:graphic>
          </wp:inline>
        </w:drawing>
      </w:r>
    </w:p>
    <w:p w14:paraId="25E4ED30" w14:textId="77777777" w:rsidR="007A4687" w:rsidRDefault="007A4687" w:rsidP="00392834">
      <w:pPr>
        <w:pStyle w:val="Parrafo"/>
        <w:jc w:val="center"/>
      </w:pPr>
    </w:p>
    <w:p w14:paraId="311FB302" w14:textId="583FE299" w:rsidR="00AB3379" w:rsidRDefault="00390364" w:rsidP="00392834">
      <w:pPr>
        <w:pStyle w:val="Parrafo"/>
        <w:jc w:val="center"/>
      </w:pPr>
      <w:r>
        <w:rPr>
          <w:noProof/>
          <w:lang w:eastAsia="es-VE"/>
        </w:rPr>
        <w:drawing>
          <wp:inline distT="0" distB="0" distL="0" distR="0" wp14:anchorId="37E9C4AD" wp14:editId="0E453C9E">
            <wp:extent cx="5418455" cy="1998345"/>
            <wp:effectExtent l="0" t="0" r="0" b="1905"/>
            <wp:docPr id="1179912538"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2538" name="Imagen 75"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1998345"/>
                    </a:xfrm>
                    <a:prstGeom prst="rect">
                      <a:avLst/>
                    </a:prstGeom>
                    <a:noFill/>
                    <a:ln>
                      <a:noFill/>
                    </a:ln>
                  </pic:spPr>
                </pic:pic>
              </a:graphicData>
            </a:graphic>
          </wp:inline>
        </w:drawing>
      </w:r>
    </w:p>
    <w:p w14:paraId="7DB93780" w14:textId="77777777" w:rsidR="007A4687" w:rsidRDefault="007A4687" w:rsidP="00392834">
      <w:pPr>
        <w:pStyle w:val="Parrafo"/>
        <w:jc w:val="center"/>
      </w:pPr>
    </w:p>
    <w:p w14:paraId="3B06E0E1" w14:textId="11EDDE2D" w:rsidR="007A4687" w:rsidRDefault="007A4687">
      <w:pPr>
        <w:rPr>
          <w:rFonts w:ascii="Times New Roman" w:hAnsi="Times New Roman"/>
          <w:sz w:val="24"/>
        </w:rPr>
      </w:pPr>
      <w:r>
        <w:br w:type="page"/>
      </w:r>
    </w:p>
    <w:p w14:paraId="6D710DEE" w14:textId="77777777" w:rsidR="007A4687" w:rsidRDefault="007A4687" w:rsidP="00392834">
      <w:pPr>
        <w:pStyle w:val="Parrafo"/>
        <w:jc w:val="center"/>
      </w:pPr>
    </w:p>
    <w:p w14:paraId="2997CEEE" w14:textId="41EC4747" w:rsidR="007A4687" w:rsidRDefault="00120586" w:rsidP="00392834">
      <w:pPr>
        <w:pStyle w:val="Parrafo"/>
        <w:jc w:val="center"/>
      </w:pPr>
      <w:r>
        <w:t>Anexo 7.a</w:t>
      </w:r>
    </w:p>
    <w:p w14:paraId="18417F91" w14:textId="2A8AC7A2" w:rsidR="007A4687" w:rsidRDefault="00120586" w:rsidP="00392834">
      <w:pPr>
        <w:pStyle w:val="Parrafo"/>
        <w:jc w:val="center"/>
      </w:pPr>
      <w:r w:rsidRPr="00120586">
        <w:rPr>
          <w:noProof/>
          <w:lang w:eastAsia="es-VE"/>
        </w:rPr>
        <w:drawing>
          <wp:inline distT="0" distB="0" distL="0" distR="0" wp14:anchorId="29194CBF" wp14:editId="2591CB3B">
            <wp:extent cx="4933244" cy="4154310"/>
            <wp:effectExtent l="0" t="0" r="1270" b="0"/>
            <wp:docPr id="1685386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86443" name="Imagen 1" descr="Texto&#10;&#10;Descripción generada automáticamente"/>
                    <pic:cNvPicPr/>
                  </pic:nvPicPr>
                  <pic:blipFill>
                    <a:blip r:embed="rId45"/>
                    <a:stretch>
                      <a:fillRect/>
                    </a:stretch>
                  </pic:blipFill>
                  <pic:spPr>
                    <a:xfrm>
                      <a:off x="0" y="0"/>
                      <a:ext cx="4940795" cy="4160669"/>
                    </a:xfrm>
                    <a:prstGeom prst="rect">
                      <a:avLst/>
                    </a:prstGeom>
                  </pic:spPr>
                </pic:pic>
              </a:graphicData>
            </a:graphic>
          </wp:inline>
        </w:drawing>
      </w:r>
    </w:p>
    <w:p w14:paraId="0D8A2408" w14:textId="77777777" w:rsidR="007A4687" w:rsidRDefault="007A4687" w:rsidP="00392834">
      <w:pPr>
        <w:pStyle w:val="Parrafo"/>
        <w:jc w:val="center"/>
      </w:pPr>
    </w:p>
    <w:p w14:paraId="3BE0F197" w14:textId="77777777" w:rsidR="00120586" w:rsidRDefault="00120586" w:rsidP="00392834">
      <w:pPr>
        <w:pStyle w:val="Parrafo"/>
        <w:jc w:val="center"/>
      </w:pPr>
      <w:r>
        <w:t>Anexo 7.b</w:t>
      </w:r>
    </w:p>
    <w:p w14:paraId="2A05D40C" w14:textId="164DA5DE" w:rsidR="00120586" w:rsidRDefault="00120586" w:rsidP="00392834">
      <w:pPr>
        <w:pStyle w:val="Parrafo"/>
        <w:jc w:val="center"/>
      </w:pPr>
      <w:r>
        <w:rPr>
          <w:noProof/>
          <w:lang w:eastAsia="es-VE"/>
        </w:rPr>
        <w:drawing>
          <wp:inline distT="0" distB="0" distL="0" distR="0" wp14:anchorId="33D5C8AD" wp14:editId="5930235C">
            <wp:extent cx="5407660" cy="1930400"/>
            <wp:effectExtent l="0" t="0" r="2540" b="0"/>
            <wp:docPr id="1800160033"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660" cy="1930400"/>
                    </a:xfrm>
                    <a:prstGeom prst="rect">
                      <a:avLst/>
                    </a:prstGeom>
                    <a:noFill/>
                    <a:ln>
                      <a:noFill/>
                    </a:ln>
                  </pic:spPr>
                </pic:pic>
              </a:graphicData>
            </a:graphic>
          </wp:inline>
        </w:drawing>
      </w:r>
    </w:p>
    <w:p w14:paraId="3E3E98FE" w14:textId="608E2A98" w:rsidR="007A4687" w:rsidRDefault="007A4687" w:rsidP="00392834">
      <w:pPr>
        <w:pStyle w:val="Parrafo"/>
        <w:jc w:val="center"/>
      </w:pPr>
    </w:p>
    <w:p w14:paraId="329B03D3" w14:textId="3C943A51" w:rsidR="00120586" w:rsidRDefault="00120586">
      <w:pPr>
        <w:rPr>
          <w:rFonts w:ascii="Times New Roman" w:hAnsi="Times New Roman"/>
          <w:sz w:val="24"/>
        </w:rPr>
      </w:pPr>
      <w:r>
        <w:br w:type="page"/>
      </w:r>
    </w:p>
    <w:p w14:paraId="1D8DFDCF" w14:textId="77777777" w:rsidR="007A4687" w:rsidRDefault="007A4687" w:rsidP="00392834">
      <w:pPr>
        <w:pStyle w:val="Parrafo"/>
        <w:jc w:val="center"/>
      </w:pPr>
    </w:p>
    <w:p w14:paraId="45495CBD" w14:textId="34A9D158" w:rsidR="00120586" w:rsidRDefault="00120586" w:rsidP="00392834">
      <w:pPr>
        <w:pStyle w:val="Parrafo"/>
        <w:jc w:val="center"/>
      </w:pPr>
      <w:r>
        <w:t>Anexo 7.c</w:t>
      </w:r>
    </w:p>
    <w:p w14:paraId="73064A85" w14:textId="4B878F88" w:rsidR="00120586" w:rsidRDefault="00120586" w:rsidP="00392834">
      <w:pPr>
        <w:pStyle w:val="Parrafo"/>
        <w:jc w:val="center"/>
      </w:pPr>
      <w:r w:rsidRPr="00120586">
        <w:rPr>
          <w:noProof/>
          <w:lang w:eastAsia="es-VE"/>
        </w:rPr>
        <w:drawing>
          <wp:inline distT="0" distB="0" distL="0" distR="0" wp14:anchorId="2A9A36DD" wp14:editId="0D81E4D1">
            <wp:extent cx="5441245" cy="3907946"/>
            <wp:effectExtent l="0" t="0" r="7620" b="0"/>
            <wp:docPr id="1532611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1927" name="Imagen 1" descr="Texto&#10;&#10;Descripción generada automáticamente"/>
                    <pic:cNvPicPr/>
                  </pic:nvPicPr>
                  <pic:blipFill>
                    <a:blip r:embed="rId47"/>
                    <a:stretch>
                      <a:fillRect/>
                    </a:stretch>
                  </pic:blipFill>
                  <pic:spPr>
                    <a:xfrm>
                      <a:off x="0" y="0"/>
                      <a:ext cx="5450741" cy="3914766"/>
                    </a:xfrm>
                    <a:prstGeom prst="rect">
                      <a:avLst/>
                    </a:prstGeom>
                  </pic:spPr>
                </pic:pic>
              </a:graphicData>
            </a:graphic>
          </wp:inline>
        </w:drawing>
      </w:r>
    </w:p>
    <w:p w14:paraId="226F7054" w14:textId="16F96DD3" w:rsidR="00120586" w:rsidRDefault="00120586" w:rsidP="00392834">
      <w:pPr>
        <w:pStyle w:val="Parrafo"/>
        <w:jc w:val="center"/>
      </w:pPr>
    </w:p>
    <w:p w14:paraId="744C4F0F" w14:textId="77777777" w:rsidR="00120586" w:rsidRDefault="00120586" w:rsidP="00392834">
      <w:pPr>
        <w:pStyle w:val="Parrafo"/>
        <w:jc w:val="center"/>
      </w:pPr>
      <w:r>
        <w:t>Anexo 7.d</w:t>
      </w:r>
    </w:p>
    <w:p w14:paraId="04760AA3" w14:textId="495C483E" w:rsidR="00120586" w:rsidRDefault="00120586" w:rsidP="00392834">
      <w:pPr>
        <w:pStyle w:val="Parrafo"/>
        <w:jc w:val="center"/>
      </w:pPr>
      <w:r>
        <w:rPr>
          <w:noProof/>
          <w:lang w:eastAsia="es-VE"/>
        </w:rPr>
        <w:drawing>
          <wp:inline distT="0" distB="0" distL="0" distR="0" wp14:anchorId="745E29D8" wp14:editId="795542B9">
            <wp:extent cx="5565140" cy="1941830"/>
            <wp:effectExtent l="0" t="0" r="0" b="1270"/>
            <wp:docPr id="689227282"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7282" name="Imagen 7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5140" cy="1941830"/>
                    </a:xfrm>
                    <a:prstGeom prst="rect">
                      <a:avLst/>
                    </a:prstGeom>
                    <a:noFill/>
                    <a:ln>
                      <a:noFill/>
                    </a:ln>
                  </pic:spPr>
                </pic:pic>
              </a:graphicData>
            </a:graphic>
          </wp:inline>
        </w:drawing>
      </w:r>
    </w:p>
    <w:p w14:paraId="7B4C05BD" w14:textId="786A1C44" w:rsidR="00120586" w:rsidRDefault="00120586" w:rsidP="00392834">
      <w:pPr>
        <w:pStyle w:val="Parrafo"/>
        <w:jc w:val="center"/>
      </w:pPr>
    </w:p>
    <w:p w14:paraId="1F820E2A" w14:textId="77777777" w:rsidR="00120586" w:rsidRDefault="00120586">
      <w:pPr>
        <w:rPr>
          <w:rFonts w:ascii="Times New Roman" w:hAnsi="Times New Roman"/>
          <w:sz w:val="24"/>
        </w:rPr>
      </w:pPr>
      <w:r>
        <w:br w:type="page"/>
      </w:r>
    </w:p>
    <w:p w14:paraId="3A702891" w14:textId="77777777" w:rsidR="007A4687" w:rsidRDefault="007A4687" w:rsidP="00392834">
      <w:pPr>
        <w:pStyle w:val="Parrafo"/>
        <w:jc w:val="center"/>
      </w:pPr>
    </w:p>
    <w:p w14:paraId="5F587B8E" w14:textId="78F2B90C" w:rsidR="007A4687" w:rsidRDefault="00120586" w:rsidP="00392834">
      <w:pPr>
        <w:pStyle w:val="Parrafo"/>
        <w:jc w:val="center"/>
      </w:pPr>
      <w:r>
        <w:t>Anexo 7.e</w:t>
      </w:r>
    </w:p>
    <w:p w14:paraId="53209567" w14:textId="024D75E9" w:rsidR="00120586" w:rsidRDefault="00120586" w:rsidP="00392834">
      <w:pPr>
        <w:pStyle w:val="Parrafo"/>
        <w:jc w:val="center"/>
      </w:pPr>
      <w:r w:rsidRPr="00120586">
        <w:rPr>
          <w:noProof/>
          <w:lang w:eastAsia="es-VE"/>
        </w:rPr>
        <w:drawing>
          <wp:inline distT="0" distB="0" distL="0" distR="0" wp14:anchorId="70B1208B" wp14:editId="4B0AE0F5">
            <wp:extent cx="4909741" cy="4210756"/>
            <wp:effectExtent l="0" t="0" r="5715" b="0"/>
            <wp:docPr id="1324882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2706" name="Imagen 1" descr="Texto&#10;&#10;Descripción generada automáticamente"/>
                    <pic:cNvPicPr/>
                  </pic:nvPicPr>
                  <pic:blipFill>
                    <a:blip r:embed="rId49"/>
                    <a:stretch>
                      <a:fillRect/>
                    </a:stretch>
                  </pic:blipFill>
                  <pic:spPr>
                    <a:xfrm>
                      <a:off x="0" y="0"/>
                      <a:ext cx="4920456" cy="4219946"/>
                    </a:xfrm>
                    <a:prstGeom prst="rect">
                      <a:avLst/>
                    </a:prstGeom>
                  </pic:spPr>
                </pic:pic>
              </a:graphicData>
            </a:graphic>
          </wp:inline>
        </w:drawing>
      </w:r>
    </w:p>
    <w:p w14:paraId="7C352873" w14:textId="77777777" w:rsidR="00120586" w:rsidRDefault="00120586" w:rsidP="00392834">
      <w:pPr>
        <w:pStyle w:val="Parrafo"/>
        <w:jc w:val="center"/>
      </w:pPr>
    </w:p>
    <w:p w14:paraId="6B7554C2" w14:textId="3A67013B" w:rsidR="00120586" w:rsidRDefault="00120586" w:rsidP="00392834">
      <w:pPr>
        <w:pStyle w:val="Parrafo"/>
        <w:jc w:val="center"/>
      </w:pPr>
      <w:r>
        <w:t>Anexo 7-f</w:t>
      </w:r>
    </w:p>
    <w:p w14:paraId="7303CDA4" w14:textId="61CE86A5" w:rsidR="007A4687" w:rsidRDefault="00120586" w:rsidP="00392834">
      <w:pPr>
        <w:pStyle w:val="Parrafo"/>
        <w:jc w:val="center"/>
      </w:pPr>
      <w:r>
        <w:rPr>
          <w:noProof/>
          <w:lang w:eastAsia="es-VE"/>
        </w:rPr>
        <w:drawing>
          <wp:inline distT="0" distB="0" distL="0" distR="0" wp14:anchorId="3AFE9170" wp14:editId="4CE93F32">
            <wp:extent cx="5520055" cy="1930400"/>
            <wp:effectExtent l="0" t="0" r="4445" b="0"/>
            <wp:docPr id="829139133"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9133" name="Imagen 78"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055" cy="1930400"/>
                    </a:xfrm>
                    <a:prstGeom prst="rect">
                      <a:avLst/>
                    </a:prstGeom>
                    <a:noFill/>
                    <a:ln>
                      <a:noFill/>
                    </a:ln>
                  </pic:spPr>
                </pic:pic>
              </a:graphicData>
            </a:graphic>
          </wp:inline>
        </w:drawing>
      </w:r>
    </w:p>
    <w:p w14:paraId="3077DA12" w14:textId="1CA706A2" w:rsidR="00120586" w:rsidRDefault="00120586">
      <w:pPr>
        <w:rPr>
          <w:rFonts w:ascii="Times New Roman" w:hAnsi="Times New Roman"/>
          <w:sz w:val="24"/>
        </w:rPr>
      </w:pPr>
      <w:r>
        <w:br w:type="page"/>
      </w:r>
    </w:p>
    <w:p w14:paraId="4EB6324B" w14:textId="6695B404" w:rsidR="00120586" w:rsidRDefault="00120586" w:rsidP="00392834">
      <w:pPr>
        <w:pStyle w:val="Parrafo"/>
        <w:jc w:val="center"/>
      </w:pPr>
      <w:r>
        <w:lastRenderedPageBreak/>
        <w:t>Anexo 7.g</w:t>
      </w:r>
    </w:p>
    <w:p w14:paraId="2347D2EA" w14:textId="18840DE0" w:rsidR="002A09E7" w:rsidRDefault="002A09E7" w:rsidP="00392834">
      <w:pPr>
        <w:pStyle w:val="Parrafo"/>
        <w:jc w:val="center"/>
      </w:pPr>
      <w:r w:rsidRPr="002A09E7">
        <w:rPr>
          <w:noProof/>
          <w:lang w:eastAsia="es-VE"/>
        </w:rPr>
        <w:drawing>
          <wp:inline distT="0" distB="0" distL="0" distR="0" wp14:anchorId="1D1501F9" wp14:editId="1CDDFAC6">
            <wp:extent cx="6840855" cy="2732405"/>
            <wp:effectExtent l="0" t="0" r="0" b="0"/>
            <wp:docPr id="8744961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6105" name="Imagen 1" descr="Captura de pantalla de computadora&#10;&#10;Descripción generada automáticamente"/>
                    <pic:cNvPicPr/>
                  </pic:nvPicPr>
                  <pic:blipFill>
                    <a:blip r:embed="rId51"/>
                    <a:stretch>
                      <a:fillRect/>
                    </a:stretch>
                  </pic:blipFill>
                  <pic:spPr>
                    <a:xfrm>
                      <a:off x="0" y="0"/>
                      <a:ext cx="6840855" cy="2732405"/>
                    </a:xfrm>
                    <a:prstGeom prst="rect">
                      <a:avLst/>
                    </a:prstGeom>
                  </pic:spPr>
                </pic:pic>
              </a:graphicData>
            </a:graphic>
          </wp:inline>
        </w:drawing>
      </w:r>
    </w:p>
    <w:p w14:paraId="57C659D0" w14:textId="77777777" w:rsidR="002A09E7" w:rsidRDefault="002A09E7" w:rsidP="00392834">
      <w:pPr>
        <w:pStyle w:val="Parrafo"/>
        <w:jc w:val="center"/>
      </w:pPr>
    </w:p>
    <w:p w14:paraId="23E13E4A" w14:textId="6F705501" w:rsidR="00120586" w:rsidRDefault="00120586" w:rsidP="00392834">
      <w:pPr>
        <w:pStyle w:val="Parrafo"/>
        <w:jc w:val="center"/>
      </w:pPr>
      <w:r>
        <w:rPr>
          <w:noProof/>
          <w:lang w:eastAsia="es-VE"/>
        </w:rPr>
        <w:drawing>
          <wp:inline distT="0" distB="0" distL="0" distR="0" wp14:anchorId="50117AFA" wp14:editId="714CE334">
            <wp:extent cx="5429885" cy="1862455"/>
            <wp:effectExtent l="0" t="0" r="0" b="4445"/>
            <wp:docPr id="8983306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065" name="Imagen 85"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885" cy="1862455"/>
                    </a:xfrm>
                    <a:prstGeom prst="rect">
                      <a:avLst/>
                    </a:prstGeom>
                    <a:noFill/>
                    <a:ln>
                      <a:noFill/>
                    </a:ln>
                  </pic:spPr>
                </pic:pic>
              </a:graphicData>
            </a:graphic>
          </wp:inline>
        </w:drawing>
      </w:r>
    </w:p>
    <w:p w14:paraId="4FB49BDE" w14:textId="77777777" w:rsidR="002A09E7" w:rsidRDefault="002A09E7">
      <w:r>
        <w:br w:type="page"/>
      </w:r>
    </w:p>
    <w:p w14:paraId="666E251A" w14:textId="77777777" w:rsidR="002A09E7" w:rsidRDefault="002A09E7"/>
    <w:p w14:paraId="48BFEABF" w14:textId="307978CA" w:rsidR="002A09E7" w:rsidRDefault="002A09E7" w:rsidP="00635146">
      <w:pPr>
        <w:pStyle w:val="Parrafo"/>
        <w:ind w:left="0" w:firstLine="0"/>
      </w:pPr>
      <w:r>
        <w:t>Anexo 8.a</w:t>
      </w:r>
    </w:p>
    <w:p w14:paraId="230F1160" w14:textId="683813CC" w:rsidR="002A09E7" w:rsidRDefault="002A09E7" w:rsidP="00635146">
      <w:pPr>
        <w:jc w:val="center"/>
        <w:rPr>
          <w:rFonts w:ascii="Times New Roman" w:hAnsi="Times New Roman"/>
          <w:sz w:val="24"/>
        </w:rPr>
      </w:pPr>
      <w:r w:rsidRPr="002A09E7">
        <w:rPr>
          <w:rFonts w:ascii="Times New Roman" w:hAnsi="Times New Roman"/>
          <w:noProof/>
          <w:sz w:val="24"/>
          <w:lang w:eastAsia="es-VE"/>
        </w:rPr>
        <w:drawing>
          <wp:inline distT="0" distB="0" distL="0" distR="0" wp14:anchorId="4A5C6827" wp14:editId="6BB323B9">
            <wp:extent cx="4991797" cy="1657581"/>
            <wp:effectExtent l="0" t="0" r="0" b="0"/>
            <wp:docPr id="1387338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8255" name="Imagen 1" descr="Texto&#10;&#10;Descripción generada automáticamente"/>
                    <pic:cNvPicPr/>
                  </pic:nvPicPr>
                  <pic:blipFill>
                    <a:blip r:embed="rId53"/>
                    <a:stretch>
                      <a:fillRect/>
                    </a:stretch>
                  </pic:blipFill>
                  <pic:spPr>
                    <a:xfrm>
                      <a:off x="0" y="0"/>
                      <a:ext cx="4991797" cy="1657581"/>
                    </a:xfrm>
                    <a:prstGeom prst="rect">
                      <a:avLst/>
                    </a:prstGeom>
                  </pic:spPr>
                </pic:pic>
              </a:graphicData>
            </a:graphic>
          </wp:inline>
        </w:drawing>
      </w:r>
    </w:p>
    <w:p w14:paraId="6EC1E195" w14:textId="77777777" w:rsidR="002A09E7" w:rsidRDefault="002A09E7">
      <w:pPr>
        <w:rPr>
          <w:rFonts w:ascii="Times New Roman" w:hAnsi="Times New Roman"/>
          <w:sz w:val="24"/>
        </w:rPr>
      </w:pPr>
    </w:p>
    <w:p w14:paraId="1E032655" w14:textId="77777777" w:rsidR="00635146" w:rsidRDefault="002A09E7" w:rsidP="00635146">
      <w:pPr>
        <w:rPr>
          <w:rFonts w:ascii="Times New Roman" w:hAnsi="Times New Roman"/>
          <w:sz w:val="24"/>
        </w:rPr>
      </w:pPr>
      <w:r>
        <w:rPr>
          <w:rFonts w:ascii="Times New Roman" w:hAnsi="Times New Roman"/>
          <w:sz w:val="24"/>
        </w:rPr>
        <w:t>Anexo 8.b</w:t>
      </w:r>
    </w:p>
    <w:p w14:paraId="7DFB1CE2" w14:textId="79E25953" w:rsidR="007A4687" w:rsidRPr="00635146" w:rsidRDefault="007A4687" w:rsidP="00635146">
      <w:pPr>
        <w:jc w:val="center"/>
        <w:rPr>
          <w:rFonts w:ascii="Times New Roman" w:hAnsi="Times New Roman"/>
          <w:sz w:val="24"/>
        </w:rPr>
      </w:pPr>
      <w:r>
        <w:rPr>
          <w:noProof/>
          <w:lang w:eastAsia="es-VE"/>
        </w:rPr>
        <w:drawing>
          <wp:inline distT="0" distB="0" distL="0" distR="0" wp14:anchorId="7EFE6299" wp14:editId="74915065">
            <wp:extent cx="5531485" cy="1862455"/>
            <wp:effectExtent l="0" t="0" r="0" b="4445"/>
            <wp:docPr id="117055002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1485" cy="1862455"/>
                    </a:xfrm>
                    <a:prstGeom prst="rect">
                      <a:avLst/>
                    </a:prstGeom>
                    <a:noFill/>
                    <a:ln>
                      <a:noFill/>
                    </a:ln>
                  </pic:spPr>
                </pic:pic>
              </a:graphicData>
            </a:graphic>
          </wp:inline>
        </w:drawing>
      </w:r>
    </w:p>
    <w:p w14:paraId="4D767388" w14:textId="543B05FE" w:rsidR="002A09E7" w:rsidRDefault="002A09E7">
      <w:pPr>
        <w:rPr>
          <w:rFonts w:ascii="Times New Roman" w:hAnsi="Times New Roman"/>
          <w:sz w:val="24"/>
        </w:rPr>
      </w:pPr>
      <w:r>
        <w:br w:type="page"/>
      </w:r>
    </w:p>
    <w:p w14:paraId="7761B617" w14:textId="77777777" w:rsidR="002A09E7" w:rsidRDefault="002A09E7" w:rsidP="00392834">
      <w:pPr>
        <w:pStyle w:val="Parrafo"/>
        <w:jc w:val="center"/>
      </w:pPr>
    </w:p>
    <w:p w14:paraId="191AFBE0" w14:textId="12A43859" w:rsidR="007A4687" w:rsidRDefault="002A09E7" w:rsidP="00392834">
      <w:pPr>
        <w:pStyle w:val="Parrafo"/>
        <w:jc w:val="center"/>
      </w:pPr>
      <w:r>
        <w:t>Anexo 8.c</w:t>
      </w:r>
    </w:p>
    <w:p w14:paraId="7D1BE761" w14:textId="2EBF8272" w:rsidR="002A09E7" w:rsidRDefault="002A09E7" w:rsidP="00392834">
      <w:pPr>
        <w:pStyle w:val="Parrafo"/>
        <w:jc w:val="center"/>
      </w:pPr>
      <w:r w:rsidRPr="002A09E7">
        <w:rPr>
          <w:noProof/>
          <w:lang w:eastAsia="es-VE"/>
        </w:rPr>
        <w:drawing>
          <wp:inline distT="0" distB="0" distL="0" distR="0" wp14:anchorId="03FC2CDB" wp14:editId="5AF8C8A9">
            <wp:extent cx="6773220" cy="1629002"/>
            <wp:effectExtent l="0" t="0" r="8890" b="9525"/>
            <wp:docPr id="19114585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58560" name="Imagen 1" descr="Captura de pantalla de un celular&#10;&#10;Descripción generada automáticamente"/>
                    <pic:cNvPicPr/>
                  </pic:nvPicPr>
                  <pic:blipFill>
                    <a:blip r:embed="rId55"/>
                    <a:stretch>
                      <a:fillRect/>
                    </a:stretch>
                  </pic:blipFill>
                  <pic:spPr>
                    <a:xfrm>
                      <a:off x="0" y="0"/>
                      <a:ext cx="6773220" cy="1629002"/>
                    </a:xfrm>
                    <a:prstGeom prst="rect">
                      <a:avLst/>
                    </a:prstGeom>
                  </pic:spPr>
                </pic:pic>
              </a:graphicData>
            </a:graphic>
          </wp:inline>
        </w:drawing>
      </w:r>
    </w:p>
    <w:p w14:paraId="74966558" w14:textId="77777777" w:rsidR="002A09E7" w:rsidRDefault="002A09E7" w:rsidP="00392834">
      <w:pPr>
        <w:pStyle w:val="Parrafo"/>
        <w:jc w:val="center"/>
      </w:pPr>
    </w:p>
    <w:p w14:paraId="42ED3749" w14:textId="0C29439F" w:rsidR="002A09E7" w:rsidRDefault="002A09E7" w:rsidP="00392834">
      <w:pPr>
        <w:pStyle w:val="Parrafo"/>
        <w:jc w:val="center"/>
      </w:pPr>
      <w:r>
        <w:rPr>
          <w:noProof/>
          <w:lang w:eastAsia="es-VE"/>
        </w:rPr>
        <w:drawing>
          <wp:inline distT="0" distB="0" distL="0" distR="0" wp14:anchorId="2613E595" wp14:editId="5CA9BBA9">
            <wp:extent cx="5520055" cy="1964055"/>
            <wp:effectExtent l="0" t="0" r="4445" b="0"/>
            <wp:docPr id="1693399333"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9333" name="Imagen 81"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0055" cy="1964055"/>
                    </a:xfrm>
                    <a:prstGeom prst="rect">
                      <a:avLst/>
                    </a:prstGeom>
                    <a:noFill/>
                    <a:ln>
                      <a:noFill/>
                    </a:ln>
                  </pic:spPr>
                </pic:pic>
              </a:graphicData>
            </a:graphic>
          </wp:inline>
        </w:drawing>
      </w:r>
    </w:p>
    <w:p w14:paraId="37F7DB57" w14:textId="77777777" w:rsidR="002A09E7" w:rsidRDefault="002A09E7" w:rsidP="00392834">
      <w:pPr>
        <w:pStyle w:val="Parrafo"/>
        <w:jc w:val="center"/>
      </w:pPr>
    </w:p>
    <w:p w14:paraId="23D121A1" w14:textId="2903F23C" w:rsidR="002A09E7" w:rsidRDefault="002A09E7">
      <w:pPr>
        <w:rPr>
          <w:rFonts w:ascii="Times New Roman" w:hAnsi="Times New Roman"/>
          <w:sz w:val="24"/>
        </w:rPr>
      </w:pPr>
      <w:r>
        <w:br w:type="page"/>
      </w:r>
    </w:p>
    <w:p w14:paraId="1770ABFC" w14:textId="77777777" w:rsidR="002A09E7" w:rsidRDefault="002A09E7" w:rsidP="00392834">
      <w:pPr>
        <w:pStyle w:val="Parrafo"/>
        <w:jc w:val="center"/>
      </w:pPr>
    </w:p>
    <w:p w14:paraId="26716274" w14:textId="6FF329BB" w:rsidR="002A09E7" w:rsidRDefault="002A09E7" w:rsidP="00392834">
      <w:pPr>
        <w:pStyle w:val="Parrafo"/>
        <w:jc w:val="center"/>
      </w:pPr>
      <w:r>
        <w:t>Anexo 8.d</w:t>
      </w:r>
    </w:p>
    <w:p w14:paraId="17BCA597" w14:textId="45AE39D5" w:rsidR="002A09E7" w:rsidRDefault="002A09E7" w:rsidP="00392834">
      <w:pPr>
        <w:pStyle w:val="Parrafo"/>
        <w:jc w:val="center"/>
      </w:pPr>
      <w:r w:rsidRPr="002A09E7">
        <w:rPr>
          <w:noProof/>
          <w:lang w:eastAsia="es-VE"/>
        </w:rPr>
        <w:drawing>
          <wp:inline distT="0" distB="0" distL="0" distR="0" wp14:anchorId="47ED77E5" wp14:editId="3AED49B8">
            <wp:extent cx="5963482" cy="1638529"/>
            <wp:effectExtent l="0" t="0" r="0" b="0"/>
            <wp:docPr id="1237297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97267" name="Imagen 1" descr="Texto&#10;&#10;Descripción generada automáticamente"/>
                    <pic:cNvPicPr/>
                  </pic:nvPicPr>
                  <pic:blipFill>
                    <a:blip r:embed="rId57"/>
                    <a:stretch>
                      <a:fillRect/>
                    </a:stretch>
                  </pic:blipFill>
                  <pic:spPr>
                    <a:xfrm>
                      <a:off x="0" y="0"/>
                      <a:ext cx="5963482" cy="1638529"/>
                    </a:xfrm>
                    <a:prstGeom prst="rect">
                      <a:avLst/>
                    </a:prstGeom>
                  </pic:spPr>
                </pic:pic>
              </a:graphicData>
            </a:graphic>
          </wp:inline>
        </w:drawing>
      </w:r>
    </w:p>
    <w:p w14:paraId="3B36A88F" w14:textId="77777777" w:rsidR="002A09E7" w:rsidRDefault="002A09E7" w:rsidP="00392834">
      <w:pPr>
        <w:pStyle w:val="Parrafo"/>
        <w:jc w:val="center"/>
      </w:pPr>
    </w:p>
    <w:p w14:paraId="637ED354" w14:textId="47FAD7BC" w:rsidR="002A09E7" w:rsidRDefault="002A09E7" w:rsidP="00392834">
      <w:pPr>
        <w:pStyle w:val="Parrafo"/>
        <w:jc w:val="center"/>
      </w:pPr>
      <w:r>
        <w:t>Anexo 8.e</w:t>
      </w:r>
    </w:p>
    <w:p w14:paraId="3F98039C" w14:textId="71A819DC" w:rsidR="007A4687" w:rsidRDefault="007A4687" w:rsidP="00392834">
      <w:pPr>
        <w:pStyle w:val="Parrafo"/>
        <w:jc w:val="center"/>
      </w:pPr>
      <w:r>
        <w:rPr>
          <w:noProof/>
          <w:lang w:eastAsia="es-VE"/>
        </w:rPr>
        <w:drawing>
          <wp:inline distT="0" distB="0" distL="0" distR="0" wp14:anchorId="415FF8D8" wp14:editId="6EF2BF77">
            <wp:extent cx="5497830" cy="1975485"/>
            <wp:effectExtent l="0" t="0" r="7620" b="5715"/>
            <wp:docPr id="14951429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7830" cy="1975485"/>
                    </a:xfrm>
                    <a:prstGeom prst="rect">
                      <a:avLst/>
                    </a:prstGeom>
                    <a:noFill/>
                    <a:ln>
                      <a:noFill/>
                    </a:ln>
                  </pic:spPr>
                </pic:pic>
              </a:graphicData>
            </a:graphic>
          </wp:inline>
        </w:drawing>
      </w:r>
    </w:p>
    <w:p w14:paraId="2B35284A" w14:textId="77777777" w:rsidR="002A09E7" w:rsidRDefault="002A09E7" w:rsidP="00392834">
      <w:pPr>
        <w:pStyle w:val="Parrafo"/>
        <w:jc w:val="center"/>
      </w:pPr>
    </w:p>
    <w:p w14:paraId="7FEDCED9" w14:textId="6125484D" w:rsidR="002A09E7" w:rsidRDefault="002A09E7">
      <w:pPr>
        <w:rPr>
          <w:rFonts w:ascii="Times New Roman" w:hAnsi="Times New Roman"/>
          <w:sz w:val="24"/>
        </w:rPr>
      </w:pPr>
      <w:r>
        <w:br w:type="page"/>
      </w:r>
    </w:p>
    <w:p w14:paraId="6E539A58" w14:textId="77777777" w:rsidR="002A09E7" w:rsidRDefault="002A09E7" w:rsidP="00392834">
      <w:pPr>
        <w:pStyle w:val="Parrafo"/>
        <w:jc w:val="center"/>
      </w:pPr>
    </w:p>
    <w:p w14:paraId="4A2DEB95" w14:textId="0273CD37" w:rsidR="007A4687" w:rsidRDefault="002A09E7" w:rsidP="00392834">
      <w:pPr>
        <w:pStyle w:val="Parrafo"/>
        <w:jc w:val="center"/>
      </w:pPr>
      <w:r>
        <w:t>Anexo 8.f</w:t>
      </w:r>
    </w:p>
    <w:p w14:paraId="27FA85DD" w14:textId="2C700C33" w:rsidR="007A4687" w:rsidRDefault="007A4687" w:rsidP="002A09E7">
      <w:pPr>
        <w:pStyle w:val="Parrafo"/>
        <w:ind w:left="1418" w:hanging="1058"/>
      </w:pPr>
    </w:p>
    <w:p w14:paraId="5AE2A8AB" w14:textId="77777777" w:rsidR="007A4687" w:rsidRDefault="007A4687" w:rsidP="00392834">
      <w:pPr>
        <w:pStyle w:val="Parrafo"/>
        <w:jc w:val="center"/>
      </w:pPr>
    </w:p>
    <w:p w14:paraId="43A5830E" w14:textId="77777777" w:rsidR="004151D3" w:rsidRDefault="004151D3" w:rsidP="00392834">
      <w:pPr>
        <w:pStyle w:val="Parrafo"/>
        <w:jc w:val="center"/>
      </w:pPr>
    </w:p>
    <w:p w14:paraId="32DEDEA7" w14:textId="2B10683D" w:rsidR="004151D3" w:rsidRDefault="004151D3">
      <w:pPr>
        <w:rPr>
          <w:rFonts w:ascii="Times New Roman" w:hAnsi="Times New Roman"/>
          <w:sz w:val="24"/>
        </w:rPr>
      </w:pPr>
      <w:r>
        <w:br w:type="page"/>
      </w:r>
    </w:p>
    <w:p w14:paraId="2F7BAF26" w14:textId="77777777" w:rsidR="004151D3" w:rsidRDefault="004151D3" w:rsidP="00392834">
      <w:pPr>
        <w:pStyle w:val="Parrafo"/>
        <w:jc w:val="center"/>
      </w:pPr>
    </w:p>
    <w:p w14:paraId="574CDA38" w14:textId="19C1DD60" w:rsidR="004151D3" w:rsidRDefault="004151D3" w:rsidP="00392834">
      <w:pPr>
        <w:pStyle w:val="Parrafo"/>
        <w:jc w:val="center"/>
      </w:pPr>
      <w:r>
        <w:t>Anexo 8.g</w:t>
      </w:r>
    </w:p>
    <w:p w14:paraId="39DC0018" w14:textId="4AF27889" w:rsidR="004151D3" w:rsidRDefault="004151D3" w:rsidP="00392834">
      <w:pPr>
        <w:pStyle w:val="Parrafo"/>
        <w:jc w:val="center"/>
      </w:pPr>
      <w:r w:rsidRPr="004151D3">
        <w:rPr>
          <w:noProof/>
          <w:lang w:eastAsia="es-VE"/>
        </w:rPr>
        <w:drawing>
          <wp:inline distT="0" distB="0" distL="0" distR="0" wp14:anchorId="5306EC7F" wp14:editId="5100A17B">
            <wp:extent cx="5934903" cy="1676634"/>
            <wp:effectExtent l="0" t="0" r="8890" b="0"/>
            <wp:docPr id="970175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5021" name="Imagen 1" descr="Texto&#10;&#10;Descripción generada automáticamente"/>
                    <pic:cNvPicPr/>
                  </pic:nvPicPr>
                  <pic:blipFill>
                    <a:blip r:embed="rId59"/>
                    <a:stretch>
                      <a:fillRect/>
                    </a:stretch>
                  </pic:blipFill>
                  <pic:spPr>
                    <a:xfrm>
                      <a:off x="0" y="0"/>
                      <a:ext cx="5934903" cy="1676634"/>
                    </a:xfrm>
                    <a:prstGeom prst="rect">
                      <a:avLst/>
                    </a:prstGeom>
                  </pic:spPr>
                </pic:pic>
              </a:graphicData>
            </a:graphic>
          </wp:inline>
        </w:drawing>
      </w:r>
    </w:p>
    <w:p w14:paraId="32BB282A" w14:textId="77777777" w:rsidR="004151D3" w:rsidRDefault="004151D3" w:rsidP="00392834">
      <w:pPr>
        <w:pStyle w:val="Parrafo"/>
        <w:jc w:val="center"/>
      </w:pPr>
    </w:p>
    <w:p w14:paraId="706A9A1C" w14:textId="23E76D65" w:rsidR="00635146" w:rsidRDefault="00635146" w:rsidP="00392834">
      <w:pPr>
        <w:pStyle w:val="Parrafo"/>
        <w:jc w:val="center"/>
      </w:pPr>
      <w:r>
        <w:t>Anexo 8.h</w:t>
      </w:r>
    </w:p>
    <w:p w14:paraId="3AC02DC7" w14:textId="5653DBD6" w:rsidR="007A4687" w:rsidRDefault="00120586" w:rsidP="00392834">
      <w:pPr>
        <w:pStyle w:val="Parrafo"/>
        <w:jc w:val="center"/>
      </w:pPr>
      <w:r>
        <w:rPr>
          <w:noProof/>
          <w:lang w:eastAsia="es-VE"/>
        </w:rPr>
        <w:drawing>
          <wp:inline distT="0" distB="0" distL="0" distR="0" wp14:anchorId="638C6C1A" wp14:editId="01CEF69C">
            <wp:extent cx="5509260" cy="1953260"/>
            <wp:effectExtent l="0" t="0" r="0" b="8890"/>
            <wp:docPr id="1421657441"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9260" cy="1953260"/>
                    </a:xfrm>
                    <a:prstGeom prst="rect">
                      <a:avLst/>
                    </a:prstGeom>
                    <a:noFill/>
                    <a:ln>
                      <a:noFill/>
                    </a:ln>
                  </pic:spPr>
                </pic:pic>
              </a:graphicData>
            </a:graphic>
          </wp:inline>
        </w:drawing>
      </w:r>
    </w:p>
    <w:p w14:paraId="3E5A6F95" w14:textId="77777777" w:rsidR="00120586" w:rsidRDefault="00120586" w:rsidP="00392834">
      <w:pPr>
        <w:pStyle w:val="Parrafo"/>
        <w:jc w:val="center"/>
      </w:pPr>
    </w:p>
    <w:p w14:paraId="4D2CCD73" w14:textId="4AD295A9" w:rsidR="004151D3" w:rsidRDefault="004151D3">
      <w:pPr>
        <w:rPr>
          <w:rFonts w:ascii="Times New Roman" w:hAnsi="Times New Roman"/>
          <w:sz w:val="24"/>
        </w:rPr>
      </w:pPr>
      <w:r>
        <w:br w:type="page"/>
      </w:r>
    </w:p>
    <w:p w14:paraId="0BC448EB" w14:textId="77777777" w:rsidR="004151D3" w:rsidRDefault="004151D3" w:rsidP="00392834">
      <w:pPr>
        <w:pStyle w:val="Parrafo"/>
        <w:jc w:val="center"/>
      </w:pPr>
    </w:p>
    <w:p w14:paraId="75F4E7BE" w14:textId="71999059" w:rsidR="004151D3" w:rsidRDefault="004151D3" w:rsidP="00392834">
      <w:pPr>
        <w:pStyle w:val="Parrafo"/>
        <w:jc w:val="center"/>
      </w:pPr>
      <w:r>
        <w:t xml:space="preserve">Anexo </w:t>
      </w:r>
      <w:r w:rsidR="00635146">
        <w:t>8</w:t>
      </w:r>
      <w:r>
        <w:t>.</w:t>
      </w:r>
      <w:r w:rsidR="00635146">
        <w:t>i</w:t>
      </w:r>
    </w:p>
    <w:p w14:paraId="46489780" w14:textId="6C45920A" w:rsidR="00635146" w:rsidRDefault="00635146" w:rsidP="00635146">
      <w:pPr>
        <w:pStyle w:val="Parrafo"/>
      </w:pPr>
      <w:r w:rsidRPr="00635146">
        <w:rPr>
          <w:noProof/>
          <w:lang w:eastAsia="es-VE"/>
        </w:rPr>
        <w:drawing>
          <wp:inline distT="0" distB="0" distL="0" distR="0" wp14:anchorId="44008D6F" wp14:editId="24733BF5">
            <wp:extent cx="6479822" cy="1562062"/>
            <wp:effectExtent l="0" t="0" r="0" b="635"/>
            <wp:docPr id="23216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1293" name=""/>
                    <pic:cNvPicPr/>
                  </pic:nvPicPr>
                  <pic:blipFill>
                    <a:blip r:embed="rId61"/>
                    <a:stretch>
                      <a:fillRect/>
                    </a:stretch>
                  </pic:blipFill>
                  <pic:spPr>
                    <a:xfrm>
                      <a:off x="0" y="0"/>
                      <a:ext cx="6519681" cy="1571671"/>
                    </a:xfrm>
                    <a:prstGeom prst="rect">
                      <a:avLst/>
                    </a:prstGeom>
                  </pic:spPr>
                </pic:pic>
              </a:graphicData>
            </a:graphic>
          </wp:inline>
        </w:drawing>
      </w:r>
    </w:p>
    <w:p w14:paraId="2571FD46" w14:textId="77777777" w:rsidR="00635146" w:rsidRDefault="00635146" w:rsidP="00392834">
      <w:pPr>
        <w:pStyle w:val="Parrafo"/>
        <w:jc w:val="center"/>
      </w:pPr>
    </w:p>
    <w:p w14:paraId="0C0FE4BB" w14:textId="3F93BF6D" w:rsidR="00635146" w:rsidRDefault="00635146" w:rsidP="00392834">
      <w:pPr>
        <w:pStyle w:val="Parrafo"/>
        <w:jc w:val="center"/>
      </w:pPr>
      <w:r>
        <w:t>Anexo 8.j</w:t>
      </w:r>
    </w:p>
    <w:p w14:paraId="37317792" w14:textId="70A0E837" w:rsidR="00120586" w:rsidRDefault="00120586" w:rsidP="00392834">
      <w:pPr>
        <w:pStyle w:val="Parrafo"/>
        <w:jc w:val="center"/>
      </w:pPr>
      <w:r>
        <w:rPr>
          <w:noProof/>
          <w:lang w:eastAsia="es-VE"/>
        </w:rPr>
        <w:drawing>
          <wp:inline distT="0" distB="0" distL="0" distR="0" wp14:anchorId="7EF92925" wp14:editId="36DA52A2">
            <wp:extent cx="5509260" cy="1907540"/>
            <wp:effectExtent l="0" t="0" r="0" b="0"/>
            <wp:docPr id="178806238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9260" cy="1907540"/>
                    </a:xfrm>
                    <a:prstGeom prst="rect">
                      <a:avLst/>
                    </a:prstGeom>
                    <a:noFill/>
                    <a:ln>
                      <a:noFill/>
                    </a:ln>
                  </pic:spPr>
                </pic:pic>
              </a:graphicData>
            </a:graphic>
          </wp:inline>
        </w:drawing>
      </w:r>
    </w:p>
    <w:p w14:paraId="4159C38D" w14:textId="77777777" w:rsidR="00120586" w:rsidRDefault="00120586" w:rsidP="00392834">
      <w:pPr>
        <w:pStyle w:val="Parrafo"/>
        <w:jc w:val="center"/>
      </w:pPr>
    </w:p>
    <w:p w14:paraId="5E331DB0" w14:textId="3BA6D657" w:rsidR="00635146" w:rsidRDefault="00635146">
      <w:pPr>
        <w:rPr>
          <w:rFonts w:ascii="Times New Roman" w:hAnsi="Times New Roman"/>
          <w:sz w:val="24"/>
        </w:rPr>
      </w:pPr>
      <w:r>
        <w:br w:type="page"/>
      </w:r>
    </w:p>
    <w:p w14:paraId="0A79A199" w14:textId="77777777" w:rsidR="00635146" w:rsidRDefault="00635146" w:rsidP="00392834">
      <w:pPr>
        <w:pStyle w:val="Parrafo"/>
        <w:jc w:val="center"/>
      </w:pPr>
    </w:p>
    <w:p w14:paraId="7F8FBD75" w14:textId="50D0CD38" w:rsidR="00120586" w:rsidRDefault="008F58A4" w:rsidP="00392834">
      <w:pPr>
        <w:pStyle w:val="Parrafo"/>
        <w:jc w:val="center"/>
      </w:pPr>
      <w:r>
        <w:t>Anexo 9.a</w:t>
      </w:r>
    </w:p>
    <w:p w14:paraId="28F88459" w14:textId="77777777" w:rsidR="008F58A4" w:rsidRDefault="008F58A4" w:rsidP="00392834">
      <w:pPr>
        <w:pStyle w:val="Parrafo"/>
        <w:jc w:val="center"/>
      </w:pPr>
    </w:p>
    <w:p w14:paraId="769285EE" w14:textId="436E6CB0" w:rsidR="008F58A4" w:rsidRDefault="008F58A4" w:rsidP="00392834">
      <w:pPr>
        <w:pStyle w:val="Parrafo"/>
        <w:jc w:val="center"/>
      </w:pPr>
      <w:r w:rsidRPr="008F58A4">
        <w:rPr>
          <w:noProof/>
          <w:lang w:eastAsia="es-VE"/>
        </w:rPr>
        <w:drawing>
          <wp:inline distT="0" distB="0" distL="0" distR="0" wp14:anchorId="7E4C61C4" wp14:editId="038ABA35">
            <wp:extent cx="4708438" cy="3905956"/>
            <wp:effectExtent l="0" t="0" r="0" b="0"/>
            <wp:docPr id="187494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49620" name=""/>
                    <pic:cNvPicPr/>
                  </pic:nvPicPr>
                  <pic:blipFill>
                    <a:blip r:embed="rId63"/>
                    <a:stretch>
                      <a:fillRect/>
                    </a:stretch>
                  </pic:blipFill>
                  <pic:spPr>
                    <a:xfrm>
                      <a:off x="0" y="0"/>
                      <a:ext cx="4711727" cy="3908685"/>
                    </a:xfrm>
                    <a:prstGeom prst="rect">
                      <a:avLst/>
                    </a:prstGeom>
                  </pic:spPr>
                </pic:pic>
              </a:graphicData>
            </a:graphic>
          </wp:inline>
        </w:drawing>
      </w:r>
    </w:p>
    <w:p w14:paraId="001F3A39" w14:textId="77777777" w:rsidR="008F58A4" w:rsidRDefault="008F58A4" w:rsidP="00392834">
      <w:pPr>
        <w:pStyle w:val="Parrafo"/>
        <w:jc w:val="center"/>
      </w:pPr>
    </w:p>
    <w:p w14:paraId="0589AA6C" w14:textId="10DF8A23" w:rsidR="008F58A4" w:rsidRDefault="008F58A4" w:rsidP="00392834">
      <w:pPr>
        <w:pStyle w:val="Parrafo"/>
        <w:jc w:val="center"/>
      </w:pPr>
      <w:r>
        <w:rPr>
          <w:noProof/>
          <w:lang w:eastAsia="es-VE"/>
        </w:rPr>
        <w:drawing>
          <wp:inline distT="0" distB="0" distL="0" distR="0" wp14:anchorId="1B641677" wp14:editId="64C26668">
            <wp:extent cx="5509260" cy="1986915"/>
            <wp:effectExtent l="0" t="0" r="0" b="0"/>
            <wp:docPr id="98274570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9260" cy="1986915"/>
                    </a:xfrm>
                    <a:prstGeom prst="rect">
                      <a:avLst/>
                    </a:prstGeom>
                    <a:noFill/>
                    <a:ln>
                      <a:noFill/>
                    </a:ln>
                  </pic:spPr>
                </pic:pic>
              </a:graphicData>
            </a:graphic>
          </wp:inline>
        </w:drawing>
      </w:r>
    </w:p>
    <w:p w14:paraId="7D3B3EB6" w14:textId="77777777" w:rsidR="008F58A4" w:rsidRDefault="008F58A4" w:rsidP="00392834">
      <w:pPr>
        <w:pStyle w:val="Parrafo"/>
        <w:jc w:val="center"/>
      </w:pPr>
    </w:p>
    <w:p w14:paraId="4545B916" w14:textId="1EDA6C71" w:rsidR="008F58A4" w:rsidRDefault="008F58A4">
      <w:pPr>
        <w:rPr>
          <w:rFonts w:ascii="Times New Roman" w:hAnsi="Times New Roman"/>
          <w:sz w:val="24"/>
        </w:rPr>
      </w:pPr>
      <w:r>
        <w:br w:type="page"/>
      </w:r>
    </w:p>
    <w:p w14:paraId="3C7EF0A9" w14:textId="77777777" w:rsidR="008F58A4" w:rsidRDefault="008F58A4" w:rsidP="00392834">
      <w:pPr>
        <w:pStyle w:val="Parrafo"/>
        <w:jc w:val="center"/>
      </w:pPr>
    </w:p>
    <w:p w14:paraId="68040969" w14:textId="2386057D" w:rsidR="008F58A4" w:rsidRDefault="008F58A4" w:rsidP="00392834">
      <w:pPr>
        <w:pStyle w:val="Parrafo"/>
        <w:jc w:val="center"/>
      </w:pPr>
      <w:r>
        <w:t>Anexo 9.b</w:t>
      </w:r>
    </w:p>
    <w:p w14:paraId="11E93D16" w14:textId="77777777" w:rsidR="008F58A4" w:rsidRDefault="008F58A4" w:rsidP="00392834">
      <w:pPr>
        <w:pStyle w:val="Parrafo"/>
        <w:jc w:val="center"/>
      </w:pPr>
    </w:p>
    <w:p w14:paraId="616BB040" w14:textId="55FE2549" w:rsidR="008F58A4" w:rsidRDefault="008F58A4" w:rsidP="00392834">
      <w:pPr>
        <w:pStyle w:val="Parrafo"/>
        <w:jc w:val="center"/>
      </w:pPr>
      <w:r w:rsidRPr="008F58A4">
        <w:rPr>
          <w:noProof/>
          <w:lang w:eastAsia="es-VE"/>
        </w:rPr>
        <w:drawing>
          <wp:inline distT="0" distB="0" distL="0" distR="0" wp14:anchorId="73DA7D43" wp14:editId="1DE0D954">
            <wp:extent cx="5960534" cy="4066641"/>
            <wp:effectExtent l="0" t="0" r="2540" b="0"/>
            <wp:docPr id="1694406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6637" name=""/>
                    <pic:cNvPicPr/>
                  </pic:nvPicPr>
                  <pic:blipFill>
                    <a:blip r:embed="rId65"/>
                    <a:stretch>
                      <a:fillRect/>
                    </a:stretch>
                  </pic:blipFill>
                  <pic:spPr>
                    <a:xfrm>
                      <a:off x="0" y="0"/>
                      <a:ext cx="5968075" cy="4071786"/>
                    </a:xfrm>
                    <a:prstGeom prst="rect">
                      <a:avLst/>
                    </a:prstGeom>
                  </pic:spPr>
                </pic:pic>
              </a:graphicData>
            </a:graphic>
          </wp:inline>
        </w:drawing>
      </w:r>
    </w:p>
    <w:p w14:paraId="7B13D8C1" w14:textId="77777777" w:rsidR="008F58A4" w:rsidRDefault="008F58A4" w:rsidP="00392834">
      <w:pPr>
        <w:pStyle w:val="Parrafo"/>
        <w:jc w:val="center"/>
      </w:pPr>
    </w:p>
    <w:p w14:paraId="250076CF" w14:textId="32652689" w:rsidR="008F58A4" w:rsidRDefault="008F58A4" w:rsidP="00392834">
      <w:pPr>
        <w:pStyle w:val="Parrafo"/>
        <w:jc w:val="center"/>
      </w:pPr>
      <w:r>
        <w:rPr>
          <w:noProof/>
          <w:lang w:eastAsia="es-VE"/>
        </w:rPr>
        <w:drawing>
          <wp:inline distT="0" distB="0" distL="0" distR="0" wp14:anchorId="5058CD1D" wp14:editId="1B3098DD">
            <wp:extent cx="5418455" cy="2032000"/>
            <wp:effectExtent l="0" t="0" r="0" b="6350"/>
            <wp:docPr id="142957613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8455" cy="2032000"/>
                    </a:xfrm>
                    <a:prstGeom prst="rect">
                      <a:avLst/>
                    </a:prstGeom>
                    <a:noFill/>
                    <a:ln>
                      <a:noFill/>
                    </a:ln>
                  </pic:spPr>
                </pic:pic>
              </a:graphicData>
            </a:graphic>
          </wp:inline>
        </w:drawing>
      </w:r>
    </w:p>
    <w:p w14:paraId="14BE9799" w14:textId="6D841DD9" w:rsidR="008F58A4" w:rsidRDefault="008F58A4">
      <w:pPr>
        <w:rPr>
          <w:rFonts w:ascii="Times New Roman" w:hAnsi="Times New Roman"/>
          <w:sz w:val="24"/>
        </w:rPr>
      </w:pPr>
      <w:r>
        <w:br w:type="page"/>
      </w:r>
    </w:p>
    <w:p w14:paraId="007A0400" w14:textId="77777777" w:rsidR="008F58A4" w:rsidRDefault="008F58A4" w:rsidP="00392834">
      <w:pPr>
        <w:pStyle w:val="Parrafo"/>
        <w:jc w:val="center"/>
      </w:pPr>
    </w:p>
    <w:p w14:paraId="3EE4A977" w14:textId="14D4FC92" w:rsidR="008F58A4" w:rsidRDefault="008F58A4" w:rsidP="00392834">
      <w:pPr>
        <w:pStyle w:val="Parrafo"/>
        <w:jc w:val="center"/>
      </w:pPr>
      <w:r>
        <w:t>Anexo 9.c</w:t>
      </w:r>
    </w:p>
    <w:p w14:paraId="3527E28D" w14:textId="77777777" w:rsidR="008F58A4" w:rsidRDefault="008F58A4" w:rsidP="00392834">
      <w:pPr>
        <w:pStyle w:val="Parrafo"/>
        <w:jc w:val="center"/>
      </w:pPr>
    </w:p>
    <w:p w14:paraId="4A616030" w14:textId="18C2E78A" w:rsidR="008F58A4" w:rsidRDefault="008F58A4" w:rsidP="00392834">
      <w:pPr>
        <w:pStyle w:val="Parrafo"/>
        <w:jc w:val="center"/>
      </w:pPr>
      <w:r w:rsidRPr="008F58A4">
        <w:rPr>
          <w:noProof/>
          <w:lang w:eastAsia="es-VE"/>
        </w:rPr>
        <w:drawing>
          <wp:inline distT="0" distB="0" distL="0" distR="0" wp14:anchorId="08396184" wp14:editId="6DC13F9B">
            <wp:extent cx="4492978" cy="3575601"/>
            <wp:effectExtent l="0" t="0" r="3175" b="6350"/>
            <wp:docPr id="183984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7056" name=""/>
                    <pic:cNvPicPr/>
                  </pic:nvPicPr>
                  <pic:blipFill>
                    <a:blip r:embed="rId67"/>
                    <a:stretch>
                      <a:fillRect/>
                    </a:stretch>
                  </pic:blipFill>
                  <pic:spPr>
                    <a:xfrm>
                      <a:off x="0" y="0"/>
                      <a:ext cx="4510329" cy="3589409"/>
                    </a:xfrm>
                    <a:prstGeom prst="rect">
                      <a:avLst/>
                    </a:prstGeom>
                  </pic:spPr>
                </pic:pic>
              </a:graphicData>
            </a:graphic>
          </wp:inline>
        </w:drawing>
      </w:r>
    </w:p>
    <w:p w14:paraId="4FE50338" w14:textId="77777777" w:rsidR="008F58A4" w:rsidRDefault="008F58A4" w:rsidP="00392834">
      <w:pPr>
        <w:pStyle w:val="Parrafo"/>
        <w:jc w:val="center"/>
      </w:pPr>
    </w:p>
    <w:p w14:paraId="24283C32" w14:textId="047701D1" w:rsidR="008F58A4" w:rsidRDefault="008F58A4" w:rsidP="00392834">
      <w:pPr>
        <w:pStyle w:val="Parrafo"/>
        <w:jc w:val="center"/>
      </w:pPr>
      <w:r>
        <w:rPr>
          <w:noProof/>
          <w:lang w:eastAsia="es-VE"/>
        </w:rPr>
        <w:drawing>
          <wp:inline distT="0" distB="0" distL="0" distR="0" wp14:anchorId="54868BB0" wp14:editId="4ED30430">
            <wp:extent cx="5429885" cy="2065655"/>
            <wp:effectExtent l="0" t="0" r="0" b="0"/>
            <wp:docPr id="184099508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885" cy="2065655"/>
                    </a:xfrm>
                    <a:prstGeom prst="rect">
                      <a:avLst/>
                    </a:prstGeom>
                    <a:noFill/>
                    <a:ln>
                      <a:noFill/>
                    </a:ln>
                  </pic:spPr>
                </pic:pic>
              </a:graphicData>
            </a:graphic>
          </wp:inline>
        </w:drawing>
      </w:r>
    </w:p>
    <w:p w14:paraId="731AE791" w14:textId="77777777" w:rsidR="008F58A4" w:rsidRDefault="008F58A4" w:rsidP="00392834">
      <w:pPr>
        <w:pStyle w:val="Parrafo"/>
        <w:jc w:val="center"/>
      </w:pPr>
    </w:p>
    <w:p w14:paraId="3285CC55" w14:textId="29B20742" w:rsidR="008F58A4" w:rsidRDefault="008F58A4">
      <w:pPr>
        <w:rPr>
          <w:rFonts w:ascii="Times New Roman" w:hAnsi="Times New Roman"/>
          <w:sz w:val="24"/>
        </w:rPr>
      </w:pPr>
      <w:r>
        <w:br w:type="page"/>
      </w:r>
    </w:p>
    <w:p w14:paraId="2DCD42D3" w14:textId="77777777" w:rsidR="008F58A4" w:rsidRDefault="008F58A4" w:rsidP="00392834">
      <w:pPr>
        <w:pStyle w:val="Parrafo"/>
        <w:jc w:val="center"/>
      </w:pPr>
    </w:p>
    <w:p w14:paraId="647CDF75" w14:textId="539763CB" w:rsidR="008F58A4" w:rsidRDefault="008F58A4" w:rsidP="00392834">
      <w:pPr>
        <w:pStyle w:val="Parrafo"/>
        <w:jc w:val="center"/>
      </w:pPr>
      <w:r>
        <w:t>Anexo 10.a</w:t>
      </w:r>
    </w:p>
    <w:p w14:paraId="293B1619" w14:textId="77777777" w:rsidR="008F58A4" w:rsidRDefault="008F58A4" w:rsidP="00392834">
      <w:pPr>
        <w:pStyle w:val="Parrafo"/>
        <w:jc w:val="center"/>
      </w:pPr>
    </w:p>
    <w:p w14:paraId="03A0826D" w14:textId="7CE1CC0B" w:rsidR="008F58A4" w:rsidRDefault="008F58A4" w:rsidP="00392834">
      <w:pPr>
        <w:pStyle w:val="Parrafo"/>
        <w:jc w:val="center"/>
      </w:pPr>
      <w:r w:rsidRPr="008F58A4">
        <w:rPr>
          <w:noProof/>
          <w:lang w:eastAsia="es-VE"/>
        </w:rPr>
        <w:drawing>
          <wp:inline distT="0" distB="0" distL="0" distR="0" wp14:anchorId="7D5DAD5D" wp14:editId="0DD0D43B">
            <wp:extent cx="5039428" cy="1657581"/>
            <wp:effectExtent l="0" t="0" r="8890" b="0"/>
            <wp:docPr id="174022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770" name=""/>
                    <pic:cNvPicPr/>
                  </pic:nvPicPr>
                  <pic:blipFill>
                    <a:blip r:embed="rId69"/>
                    <a:stretch>
                      <a:fillRect/>
                    </a:stretch>
                  </pic:blipFill>
                  <pic:spPr>
                    <a:xfrm>
                      <a:off x="0" y="0"/>
                      <a:ext cx="5039428" cy="1657581"/>
                    </a:xfrm>
                    <a:prstGeom prst="rect">
                      <a:avLst/>
                    </a:prstGeom>
                  </pic:spPr>
                </pic:pic>
              </a:graphicData>
            </a:graphic>
          </wp:inline>
        </w:drawing>
      </w:r>
    </w:p>
    <w:p w14:paraId="1BBB3886" w14:textId="77777777" w:rsidR="008F58A4" w:rsidRDefault="008F58A4" w:rsidP="00392834">
      <w:pPr>
        <w:pStyle w:val="Parrafo"/>
        <w:jc w:val="center"/>
      </w:pPr>
    </w:p>
    <w:p w14:paraId="562D0FFD" w14:textId="05246DBE" w:rsidR="008F58A4" w:rsidRDefault="008F58A4" w:rsidP="00392834">
      <w:pPr>
        <w:pStyle w:val="Parrafo"/>
        <w:jc w:val="center"/>
      </w:pPr>
      <w:r>
        <w:rPr>
          <w:noProof/>
          <w:lang w:eastAsia="es-VE"/>
        </w:rPr>
        <w:drawing>
          <wp:inline distT="0" distB="0" distL="0" distR="0" wp14:anchorId="63DACFC7" wp14:editId="0FF35584">
            <wp:extent cx="5361940" cy="1885315"/>
            <wp:effectExtent l="0" t="0" r="0" b="635"/>
            <wp:docPr id="26798126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1940" cy="1885315"/>
                    </a:xfrm>
                    <a:prstGeom prst="rect">
                      <a:avLst/>
                    </a:prstGeom>
                    <a:noFill/>
                    <a:ln>
                      <a:noFill/>
                    </a:ln>
                  </pic:spPr>
                </pic:pic>
              </a:graphicData>
            </a:graphic>
          </wp:inline>
        </w:drawing>
      </w:r>
    </w:p>
    <w:p w14:paraId="58AC5A48" w14:textId="77777777" w:rsidR="008F58A4" w:rsidRDefault="008F58A4" w:rsidP="00392834">
      <w:pPr>
        <w:pStyle w:val="Parrafo"/>
        <w:jc w:val="center"/>
      </w:pPr>
    </w:p>
    <w:p w14:paraId="789A8AFD" w14:textId="5BD2F482" w:rsidR="008F58A4" w:rsidRDefault="008F58A4">
      <w:pPr>
        <w:rPr>
          <w:rFonts w:ascii="Times New Roman" w:hAnsi="Times New Roman"/>
          <w:sz w:val="24"/>
        </w:rPr>
      </w:pPr>
      <w:r>
        <w:br w:type="page"/>
      </w:r>
    </w:p>
    <w:p w14:paraId="46FB0EF2" w14:textId="77777777" w:rsidR="008F58A4" w:rsidRDefault="008F58A4" w:rsidP="00392834">
      <w:pPr>
        <w:pStyle w:val="Parrafo"/>
        <w:jc w:val="center"/>
      </w:pPr>
    </w:p>
    <w:p w14:paraId="4B3C5D84" w14:textId="7DBCA41F" w:rsidR="008F58A4" w:rsidRDefault="008F58A4" w:rsidP="00392834">
      <w:pPr>
        <w:pStyle w:val="Parrafo"/>
        <w:jc w:val="center"/>
      </w:pPr>
      <w:r>
        <w:t>Anexo 10.b</w:t>
      </w:r>
    </w:p>
    <w:p w14:paraId="4BC3704B" w14:textId="5F852452" w:rsidR="008F58A4" w:rsidRDefault="008F58A4" w:rsidP="00392834">
      <w:pPr>
        <w:pStyle w:val="Parrafo"/>
        <w:jc w:val="center"/>
      </w:pPr>
    </w:p>
    <w:p w14:paraId="5A335802" w14:textId="278D15F2" w:rsidR="008F58A4" w:rsidRPr="008F58A4" w:rsidRDefault="008F58A4" w:rsidP="00392834">
      <w:pPr>
        <w:pStyle w:val="Parrafo"/>
        <w:jc w:val="center"/>
        <w:rPr>
          <w:lang w:val="es-ES"/>
        </w:rPr>
      </w:pPr>
      <w:r w:rsidRPr="008F58A4">
        <w:rPr>
          <w:noProof/>
          <w:lang w:eastAsia="es-VE"/>
        </w:rPr>
        <w:drawing>
          <wp:inline distT="0" distB="0" distL="0" distR="0" wp14:anchorId="6A8FB0F7" wp14:editId="37CEC3E1">
            <wp:extent cx="6592711" cy="1772136"/>
            <wp:effectExtent l="0" t="0" r="0" b="0"/>
            <wp:docPr id="610737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7788" name="Imagen 1" descr="Texto&#10;&#10;Descripción generada automáticamente"/>
                    <pic:cNvPicPr/>
                  </pic:nvPicPr>
                  <pic:blipFill>
                    <a:blip r:embed="rId71"/>
                    <a:stretch>
                      <a:fillRect/>
                    </a:stretch>
                  </pic:blipFill>
                  <pic:spPr>
                    <a:xfrm>
                      <a:off x="0" y="0"/>
                      <a:ext cx="6610152" cy="1776824"/>
                    </a:xfrm>
                    <a:prstGeom prst="rect">
                      <a:avLst/>
                    </a:prstGeom>
                  </pic:spPr>
                </pic:pic>
              </a:graphicData>
            </a:graphic>
          </wp:inline>
        </w:drawing>
      </w:r>
    </w:p>
    <w:p w14:paraId="7439F7E8" w14:textId="77777777" w:rsidR="008F58A4" w:rsidRDefault="008F58A4" w:rsidP="00392834">
      <w:pPr>
        <w:pStyle w:val="Parrafo"/>
        <w:jc w:val="center"/>
      </w:pPr>
    </w:p>
    <w:p w14:paraId="595D61E0" w14:textId="0DB9DDD1" w:rsidR="008F58A4" w:rsidRDefault="008F58A4" w:rsidP="00392834">
      <w:pPr>
        <w:pStyle w:val="Parrafo"/>
        <w:jc w:val="center"/>
      </w:pPr>
      <w:r>
        <w:rPr>
          <w:noProof/>
          <w:lang w:eastAsia="es-VE"/>
        </w:rPr>
        <w:drawing>
          <wp:inline distT="0" distB="0" distL="0" distR="0" wp14:anchorId="1C95DA2E" wp14:editId="0A021A5B">
            <wp:extent cx="5542915" cy="1885315"/>
            <wp:effectExtent l="0" t="0" r="635" b="635"/>
            <wp:docPr id="12868479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2915" cy="1885315"/>
                    </a:xfrm>
                    <a:prstGeom prst="rect">
                      <a:avLst/>
                    </a:prstGeom>
                    <a:noFill/>
                    <a:ln>
                      <a:noFill/>
                    </a:ln>
                  </pic:spPr>
                </pic:pic>
              </a:graphicData>
            </a:graphic>
          </wp:inline>
        </w:drawing>
      </w:r>
    </w:p>
    <w:p w14:paraId="5AE15F35" w14:textId="1D0D27DD" w:rsidR="008F58A4" w:rsidRDefault="008F58A4">
      <w:pPr>
        <w:rPr>
          <w:rFonts w:ascii="Times New Roman" w:hAnsi="Times New Roman"/>
          <w:sz w:val="24"/>
        </w:rPr>
      </w:pPr>
      <w:r>
        <w:br w:type="page"/>
      </w:r>
    </w:p>
    <w:p w14:paraId="67149E63" w14:textId="77777777" w:rsidR="008F58A4" w:rsidRDefault="008F58A4" w:rsidP="00392834">
      <w:pPr>
        <w:pStyle w:val="Parrafo"/>
        <w:jc w:val="center"/>
      </w:pPr>
    </w:p>
    <w:p w14:paraId="66287F27" w14:textId="4717E6A1" w:rsidR="008F58A4" w:rsidRDefault="008F58A4" w:rsidP="00392834">
      <w:pPr>
        <w:pStyle w:val="Parrafo"/>
        <w:jc w:val="center"/>
      </w:pPr>
      <w:r>
        <w:t>Anexo 10.c</w:t>
      </w:r>
    </w:p>
    <w:p w14:paraId="5C19197D" w14:textId="77777777" w:rsidR="008F58A4" w:rsidRDefault="008F58A4" w:rsidP="00392834">
      <w:pPr>
        <w:pStyle w:val="Parrafo"/>
        <w:jc w:val="center"/>
      </w:pPr>
    </w:p>
    <w:p w14:paraId="26C5692B" w14:textId="449D5DD8" w:rsidR="008F58A4" w:rsidRDefault="008F58A4" w:rsidP="00392834">
      <w:pPr>
        <w:pStyle w:val="Parrafo"/>
        <w:jc w:val="center"/>
      </w:pPr>
      <w:r w:rsidRPr="008F58A4">
        <w:rPr>
          <w:noProof/>
          <w:lang w:eastAsia="es-VE"/>
        </w:rPr>
        <w:drawing>
          <wp:inline distT="0" distB="0" distL="0" distR="0" wp14:anchorId="64260354" wp14:editId="7298237A">
            <wp:extent cx="6621365" cy="1783645"/>
            <wp:effectExtent l="0" t="0" r="0" b="7620"/>
            <wp:docPr id="10634560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6081" name="Imagen 1" descr="Texto&#10;&#10;Descripción generada automáticamente"/>
                    <pic:cNvPicPr/>
                  </pic:nvPicPr>
                  <pic:blipFill>
                    <a:blip r:embed="rId73"/>
                    <a:stretch>
                      <a:fillRect/>
                    </a:stretch>
                  </pic:blipFill>
                  <pic:spPr>
                    <a:xfrm>
                      <a:off x="0" y="0"/>
                      <a:ext cx="6641306" cy="1789017"/>
                    </a:xfrm>
                    <a:prstGeom prst="rect">
                      <a:avLst/>
                    </a:prstGeom>
                  </pic:spPr>
                </pic:pic>
              </a:graphicData>
            </a:graphic>
          </wp:inline>
        </w:drawing>
      </w:r>
    </w:p>
    <w:p w14:paraId="7DF21D77" w14:textId="77777777" w:rsidR="008F58A4" w:rsidRDefault="008F58A4" w:rsidP="00392834">
      <w:pPr>
        <w:pStyle w:val="Parrafo"/>
        <w:jc w:val="center"/>
      </w:pPr>
    </w:p>
    <w:p w14:paraId="500BA7A7" w14:textId="4C435383" w:rsidR="008F58A4" w:rsidRDefault="008F58A4" w:rsidP="00392834">
      <w:pPr>
        <w:pStyle w:val="Parrafo"/>
        <w:jc w:val="center"/>
      </w:pPr>
      <w:r>
        <w:rPr>
          <w:noProof/>
          <w:lang w:eastAsia="es-VE"/>
        </w:rPr>
        <w:drawing>
          <wp:inline distT="0" distB="0" distL="0" distR="0" wp14:anchorId="131E4CFD" wp14:editId="3C1D5499">
            <wp:extent cx="5520055" cy="1930400"/>
            <wp:effectExtent l="0" t="0" r="4445" b="0"/>
            <wp:docPr id="1329024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0055" cy="1930400"/>
                    </a:xfrm>
                    <a:prstGeom prst="rect">
                      <a:avLst/>
                    </a:prstGeom>
                    <a:noFill/>
                    <a:ln>
                      <a:noFill/>
                    </a:ln>
                  </pic:spPr>
                </pic:pic>
              </a:graphicData>
            </a:graphic>
          </wp:inline>
        </w:drawing>
      </w:r>
    </w:p>
    <w:p w14:paraId="4CA22CDD" w14:textId="77777777" w:rsidR="008F58A4" w:rsidRDefault="008F58A4" w:rsidP="00392834">
      <w:pPr>
        <w:pStyle w:val="Parrafo"/>
        <w:jc w:val="center"/>
      </w:pPr>
    </w:p>
    <w:p w14:paraId="05F831BA" w14:textId="1D9851E3" w:rsidR="008F58A4" w:rsidRDefault="008F58A4">
      <w:pPr>
        <w:rPr>
          <w:rFonts w:ascii="Times New Roman" w:hAnsi="Times New Roman"/>
          <w:sz w:val="24"/>
        </w:rPr>
      </w:pPr>
      <w:r>
        <w:br w:type="page"/>
      </w:r>
    </w:p>
    <w:p w14:paraId="778A3679" w14:textId="77777777" w:rsidR="008F58A4" w:rsidRDefault="008F58A4" w:rsidP="00392834">
      <w:pPr>
        <w:pStyle w:val="Parrafo"/>
        <w:jc w:val="center"/>
      </w:pPr>
    </w:p>
    <w:p w14:paraId="3FBD4583" w14:textId="650C8343" w:rsidR="008F58A4" w:rsidRDefault="00B66029" w:rsidP="00392834">
      <w:pPr>
        <w:pStyle w:val="Parrafo"/>
        <w:jc w:val="center"/>
      </w:pPr>
      <w:r>
        <w:t>Anexo 11.a</w:t>
      </w:r>
    </w:p>
    <w:p w14:paraId="0A9E4ACD" w14:textId="77777777" w:rsidR="008F58A4" w:rsidRDefault="008F58A4" w:rsidP="00392834">
      <w:pPr>
        <w:pStyle w:val="Parrafo"/>
        <w:jc w:val="center"/>
      </w:pPr>
    </w:p>
    <w:p w14:paraId="307C8325" w14:textId="2FBCB8E7" w:rsidR="00C95480" w:rsidRDefault="00C95480" w:rsidP="00392834">
      <w:pPr>
        <w:pStyle w:val="Parrafo"/>
        <w:jc w:val="center"/>
      </w:pPr>
      <w:r w:rsidRPr="00C95480">
        <w:rPr>
          <w:noProof/>
          <w:lang w:eastAsia="es-VE"/>
        </w:rPr>
        <w:drawing>
          <wp:inline distT="0" distB="0" distL="0" distR="0" wp14:anchorId="760E52E7" wp14:editId="22595496">
            <wp:extent cx="3200400" cy="3692841"/>
            <wp:effectExtent l="0" t="0" r="0" b="3175"/>
            <wp:docPr id="199503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3812" name="Imagen 1" descr="Texto&#10;&#10;Descripción generada automáticamente"/>
                    <pic:cNvPicPr/>
                  </pic:nvPicPr>
                  <pic:blipFill>
                    <a:blip r:embed="rId75"/>
                    <a:stretch>
                      <a:fillRect/>
                    </a:stretch>
                  </pic:blipFill>
                  <pic:spPr>
                    <a:xfrm>
                      <a:off x="0" y="0"/>
                      <a:ext cx="3211660" cy="3705833"/>
                    </a:xfrm>
                    <a:prstGeom prst="rect">
                      <a:avLst/>
                    </a:prstGeom>
                  </pic:spPr>
                </pic:pic>
              </a:graphicData>
            </a:graphic>
          </wp:inline>
        </w:drawing>
      </w:r>
    </w:p>
    <w:p w14:paraId="66F92AEE" w14:textId="2FC28C46" w:rsidR="00C95480" w:rsidRDefault="00C95480" w:rsidP="00392834">
      <w:pPr>
        <w:pStyle w:val="Parrafo"/>
        <w:jc w:val="center"/>
      </w:pPr>
    </w:p>
    <w:p w14:paraId="7A9B3DA5" w14:textId="0DDFD202" w:rsidR="00C95480" w:rsidRDefault="00C95480" w:rsidP="00392834">
      <w:pPr>
        <w:pStyle w:val="Parrafo"/>
        <w:jc w:val="center"/>
      </w:pPr>
      <w:r>
        <w:t>Anexo 11.b</w:t>
      </w:r>
    </w:p>
    <w:p w14:paraId="3122B591" w14:textId="68546078" w:rsidR="00C95480" w:rsidRDefault="00C95480" w:rsidP="00392834">
      <w:pPr>
        <w:pStyle w:val="Parrafo"/>
        <w:jc w:val="center"/>
      </w:pPr>
      <w:r>
        <w:rPr>
          <w:noProof/>
          <w:lang w:eastAsia="es-VE"/>
        </w:rPr>
        <w:drawing>
          <wp:inline distT="0" distB="0" distL="0" distR="0" wp14:anchorId="4E64B3A9" wp14:editId="051DEE87">
            <wp:extent cx="5543550" cy="2076450"/>
            <wp:effectExtent l="0" t="0" r="0" b="0"/>
            <wp:docPr id="37384000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2076450"/>
                    </a:xfrm>
                    <a:prstGeom prst="rect">
                      <a:avLst/>
                    </a:prstGeom>
                    <a:noFill/>
                    <a:ln>
                      <a:noFill/>
                    </a:ln>
                  </pic:spPr>
                </pic:pic>
              </a:graphicData>
            </a:graphic>
          </wp:inline>
        </w:drawing>
      </w:r>
    </w:p>
    <w:p w14:paraId="572A9EE4" w14:textId="0805DAFA" w:rsidR="00C95480" w:rsidRDefault="00C95480" w:rsidP="00392834">
      <w:pPr>
        <w:pStyle w:val="Parrafo"/>
        <w:jc w:val="center"/>
      </w:pPr>
    </w:p>
    <w:p w14:paraId="499A0890" w14:textId="053CBC63" w:rsidR="00C95480" w:rsidRDefault="00C95480" w:rsidP="00392834">
      <w:pPr>
        <w:pStyle w:val="Parrafo"/>
        <w:jc w:val="center"/>
      </w:pPr>
    </w:p>
    <w:p w14:paraId="1F687427" w14:textId="77777777" w:rsidR="00C95480" w:rsidRDefault="00C95480">
      <w:pPr>
        <w:rPr>
          <w:rFonts w:ascii="Times New Roman" w:hAnsi="Times New Roman"/>
          <w:sz w:val="24"/>
        </w:rPr>
      </w:pPr>
      <w:r>
        <w:br w:type="page"/>
      </w:r>
    </w:p>
    <w:p w14:paraId="524F809A" w14:textId="77777777" w:rsidR="00C95480" w:rsidRDefault="00C95480" w:rsidP="00392834">
      <w:pPr>
        <w:pStyle w:val="Parrafo"/>
        <w:jc w:val="center"/>
      </w:pPr>
    </w:p>
    <w:p w14:paraId="400497D6" w14:textId="2F76A742" w:rsidR="00C95480" w:rsidRDefault="00C95480" w:rsidP="00392834">
      <w:pPr>
        <w:pStyle w:val="Parrafo"/>
        <w:jc w:val="center"/>
      </w:pPr>
      <w:r>
        <w:t>Anexo 11.c</w:t>
      </w:r>
    </w:p>
    <w:p w14:paraId="449B5D84" w14:textId="77777777" w:rsidR="00C95480" w:rsidRDefault="00C95480" w:rsidP="00392834">
      <w:pPr>
        <w:pStyle w:val="Parrafo"/>
        <w:jc w:val="center"/>
      </w:pPr>
    </w:p>
    <w:p w14:paraId="452BA16A" w14:textId="20485018" w:rsidR="00C95480" w:rsidRDefault="00C95480" w:rsidP="00392834">
      <w:pPr>
        <w:pStyle w:val="Parrafo"/>
        <w:jc w:val="center"/>
      </w:pPr>
      <w:r w:rsidRPr="00C95480">
        <w:rPr>
          <w:noProof/>
          <w:lang w:eastAsia="es-VE"/>
        </w:rPr>
        <w:drawing>
          <wp:inline distT="0" distB="0" distL="0" distR="0" wp14:anchorId="113572AD" wp14:editId="602C3473">
            <wp:extent cx="3752850" cy="4322120"/>
            <wp:effectExtent l="0" t="0" r="0" b="2540"/>
            <wp:docPr id="1310012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2773" name="Imagen 1" descr="Texto&#10;&#10;Descripción generada automáticamente"/>
                    <pic:cNvPicPr/>
                  </pic:nvPicPr>
                  <pic:blipFill>
                    <a:blip r:embed="rId77"/>
                    <a:stretch>
                      <a:fillRect/>
                    </a:stretch>
                  </pic:blipFill>
                  <pic:spPr>
                    <a:xfrm>
                      <a:off x="0" y="0"/>
                      <a:ext cx="3756511" cy="4326336"/>
                    </a:xfrm>
                    <a:prstGeom prst="rect">
                      <a:avLst/>
                    </a:prstGeom>
                  </pic:spPr>
                </pic:pic>
              </a:graphicData>
            </a:graphic>
          </wp:inline>
        </w:drawing>
      </w:r>
    </w:p>
    <w:p w14:paraId="5D713242" w14:textId="77777777" w:rsidR="00C95480" w:rsidRDefault="00C95480" w:rsidP="00392834">
      <w:pPr>
        <w:pStyle w:val="Parrafo"/>
        <w:jc w:val="center"/>
      </w:pPr>
    </w:p>
    <w:p w14:paraId="130FEE87" w14:textId="593E7A1E" w:rsidR="00C95480" w:rsidRDefault="00C95480" w:rsidP="00392834">
      <w:pPr>
        <w:pStyle w:val="Parrafo"/>
        <w:jc w:val="center"/>
      </w:pPr>
      <w:r>
        <w:t>Anexo 11.d</w:t>
      </w:r>
    </w:p>
    <w:p w14:paraId="3BB445B0" w14:textId="77777777" w:rsidR="00C95480" w:rsidRDefault="00C95480" w:rsidP="00392834">
      <w:pPr>
        <w:pStyle w:val="Parrafo"/>
        <w:jc w:val="center"/>
      </w:pPr>
    </w:p>
    <w:p w14:paraId="3A33CA4E" w14:textId="4C4EE1A0" w:rsidR="00C95480" w:rsidRDefault="00C95480" w:rsidP="00392834">
      <w:pPr>
        <w:pStyle w:val="Parrafo"/>
        <w:jc w:val="center"/>
      </w:pPr>
      <w:r>
        <w:rPr>
          <w:noProof/>
          <w:lang w:eastAsia="es-VE"/>
        </w:rPr>
        <w:drawing>
          <wp:inline distT="0" distB="0" distL="0" distR="0" wp14:anchorId="2590842B" wp14:editId="754FC79B">
            <wp:extent cx="4162425" cy="1550144"/>
            <wp:effectExtent l="0" t="0" r="0" b="0"/>
            <wp:docPr id="13242788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9007" cy="1552595"/>
                    </a:xfrm>
                    <a:prstGeom prst="rect">
                      <a:avLst/>
                    </a:prstGeom>
                    <a:noFill/>
                    <a:ln>
                      <a:noFill/>
                    </a:ln>
                  </pic:spPr>
                </pic:pic>
              </a:graphicData>
            </a:graphic>
          </wp:inline>
        </w:drawing>
      </w:r>
    </w:p>
    <w:p w14:paraId="32EA4CA5" w14:textId="618B1D32" w:rsidR="00C95480" w:rsidRDefault="00C95480">
      <w:pPr>
        <w:rPr>
          <w:rFonts w:ascii="Times New Roman" w:hAnsi="Times New Roman"/>
          <w:sz w:val="24"/>
        </w:rPr>
      </w:pPr>
      <w:r>
        <w:br w:type="page"/>
      </w:r>
    </w:p>
    <w:p w14:paraId="30EBFD67" w14:textId="77777777" w:rsidR="00C95480" w:rsidRDefault="00C95480" w:rsidP="00392834">
      <w:pPr>
        <w:pStyle w:val="Parrafo"/>
        <w:jc w:val="center"/>
      </w:pPr>
    </w:p>
    <w:p w14:paraId="0B23B839" w14:textId="66E58763" w:rsidR="00C95480" w:rsidRDefault="00C95480" w:rsidP="00392834">
      <w:pPr>
        <w:pStyle w:val="Parrafo"/>
        <w:jc w:val="center"/>
      </w:pPr>
      <w:r>
        <w:t>Anexo 11.e</w:t>
      </w:r>
    </w:p>
    <w:p w14:paraId="0C719055" w14:textId="77777777" w:rsidR="00C95480" w:rsidRDefault="00C95480" w:rsidP="00392834">
      <w:pPr>
        <w:pStyle w:val="Parrafo"/>
        <w:jc w:val="center"/>
      </w:pPr>
    </w:p>
    <w:p w14:paraId="4838604C" w14:textId="6DF65397" w:rsidR="00C95480" w:rsidRDefault="00C95480" w:rsidP="00392834">
      <w:pPr>
        <w:pStyle w:val="Parrafo"/>
        <w:jc w:val="center"/>
      </w:pPr>
      <w:r w:rsidRPr="00C95480">
        <w:rPr>
          <w:noProof/>
          <w:lang w:eastAsia="es-VE"/>
        </w:rPr>
        <w:drawing>
          <wp:inline distT="0" distB="0" distL="0" distR="0" wp14:anchorId="1DF1C30A" wp14:editId="5F60D8BE">
            <wp:extent cx="3944510" cy="4276725"/>
            <wp:effectExtent l="0" t="0" r="0" b="0"/>
            <wp:docPr id="203513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731" name="Imagen 1" descr="Texto&#10;&#10;Descripción generada automáticamente"/>
                    <pic:cNvPicPr/>
                  </pic:nvPicPr>
                  <pic:blipFill>
                    <a:blip r:embed="rId79"/>
                    <a:stretch>
                      <a:fillRect/>
                    </a:stretch>
                  </pic:blipFill>
                  <pic:spPr>
                    <a:xfrm>
                      <a:off x="0" y="0"/>
                      <a:ext cx="3951044" cy="4283809"/>
                    </a:xfrm>
                    <a:prstGeom prst="rect">
                      <a:avLst/>
                    </a:prstGeom>
                  </pic:spPr>
                </pic:pic>
              </a:graphicData>
            </a:graphic>
          </wp:inline>
        </w:drawing>
      </w:r>
    </w:p>
    <w:p w14:paraId="2DA9AF7D" w14:textId="77777777" w:rsidR="00C95480" w:rsidRDefault="00C95480" w:rsidP="00392834">
      <w:pPr>
        <w:pStyle w:val="Parrafo"/>
        <w:jc w:val="center"/>
      </w:pPr>
    </w:p>
    <w:p w14:paraId="53DC364C" w14:textId="00CE57EA" w:rsidR="00C95480" w:rsidRDefault="00C95480" w:rsidP="00392834">
      <w:pPr>
        <w:pStyle w:val="Parrafo"/>
        <w:jc w:val="center"/>
      </w:pPr>
      <w:r>
        <w:t>Anexo 11.f</w:t>
      </w:r>
    </w:p>
    <w:p w14:paraId="73C08A5D" w14:textId="77777777" w:rsidR="00C95480" w:rsidRDefault="00C95480" w:rsidP="00392834">
      <w:pPr>
        <w:pStyle w:val="Parrafo"/>
        <w:jc w:val="center"/>
      </w:pPr>
    </w:p>
    <w:p w14:paraId="7082A431" w14:textId="13D741DA" w:rsidR="00C95480" w:rsidRDefault="00C95480" w:rsidP="00392834">
      <w:pPr>
        <w:pStyle w:val="Parrafo"/>
        <w:jc w:val="center"/>
      </w:pPr>
      <w:r>
        <w:rPr>
          <w:noProof/>
          <w:lang w:eastAsia="es-VE"/>
        </w:rPr>
        <w:drawing>
          <wp:inline distT="0" distB="0" distL="0" distR="0" wp14:anchorId="0B4EEDFE" wp14:editId="16B19E8A">
            <wp:extent cx="4210050" cy="1544169"/>
            <wp:effectExtent l="0" t="0" r="0" b="0"/>
            <wp:docPr id="6044173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5713" cy="1549914"/>
                    </a:xfrm>
                    <a:prstGeom prst="rect">
                      <a:avLst/>
                    </a:prstGeom>
                    <a:noFill/>
                    <a:ln>
                      <a:noFill/>
                    </a:ln>
                  </pic:spPr>
                </pic:pic>
              </a:graphicData>
            </a:graphic>
          </wp:inline>
        </w:drawing>
      </w:r>
    </w:p>
    <w:p w14:paraId="2AFD16FC" w14:textId="77777777" w:rsidR="00C95480" w:rsidRDefault="00C95480" w:rsidP="00392834">
      <w:pPr>
        <w:pStyle w:val="Parrafo"/>
        <w:jc w:val="center"/>
      </w:pPr>
    </w:p>
    <w:p w14:paraId="03C6B662" w14:textId="794F7862" w:rsidR="00C95480" w:rsidRDefault="00C95480">
      <w:pPr>
        <w:rPr>
          <w:rFonts w:ascii="Times New Roman" w:hAnsi="Times New Roman"/>
          <w:sz w:val="24"/>
        </w:rPr>
      </w:pPr>
      <w:r>
        <w:br w:type="page"/>
      </w:r>
    </w:p>
    <w:p w14:paraId="78CA3CF0" w14:textId="77777777" w:rsidR="00C95480" w:rsidRDefault="00C95480" w:rsidP="00392834">
      <w:pPr>
        <w:pStyle w:val="Parrafo"/>
        <w:jc w:val="center"/>
      </w:pPr>
    </w:p>
    <w:p w14:paraId="267FC94A" w14:textId="5243896B" w:rsidR="00C95480" w:rsidRDefault="00C95480" w:rsidP="00392834">
      <w:pPr>
        <w:pStyle w:val="Parrafo"/>
        <w:jc w:val="center"/>
      </w:pPr>
      <w:r>
        <w:t>Anexo 12.a</w:t>
      </w:r>
    </w:p>
    <w:p w14:paraId="4FDF951B" w14:textId="77777777" w:rsidR="00A723F4" w:rsidRDefault="00A723F4" w:rsidP="00392834">
      <w:pPr>
        <w:pStyle w:val="Parrafo"/>
        <w:jc w:val="center"/>
      </w:pPr>
    </w:p>
    <w:p w14:paraId="6899B485" w14:textId="7240ED5B" w:rsidR="00A723F4" w:rsidRDefault="00A723F4" w:rsidP="00392834">
      <w:pPr>
        <w:pStyle w:val="Parrafo"/>
        <w:jc w:val="center"/>
      </w:pPr>
      <w:r w:rsidRPr="00A723F4">
        <w:rPr>
          <w:noProof/>
          <w:lang w:eastAsia="es-VE"/>
        </w:rPr>
        <w:drawing>
          <wp:inline distT="0" distB="0" distL="0" distR="0" wp14:anchorId="3FDEB930" wp14:editId="086F9EB5">
            <wp:extent cx="6230219" cy="1838582"/>
            <wp:effectExtent l="0" t="0" r="0" b="9525"/>
            <wp:docPr id="502666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6108" name="Imagen 1" descr="Texto&#10;&#10;Descripción generada automáticamente"/>
                    <pic:cNvPicPr/>
                  </pic:nvPicPr>
                  <pic:blipFill>
                    <a:blip r:embed="rId81"/>
                    <a:stretch>
                      <a:fillRect/>
                    </a:stretch>
                  </pic:blipFill>
                  <pic:spPr>
                    <a:xfrm>
                      <a:off x="0" y="0"/>
                      <a:ext cx="6230219" cy="1838582"/>
                    </a:xfrm>
                    <a:prstGeom prst="rect">
                      <a:avLst/>
                    </a:prstGeom>
                  </pic:spPr>
                </pic:pic>
              </a:graphicData>
            </a:graphic>
          </wp:inline>
        </w:drawing>
      </w:r>
    </w:p>
    <w:p w14:paraId="7C341265" w14:textId="77777777" w:rsidR="008443BC" w:rsidRDefault="008443BC" w:rsidP="00392834">
      <w:pPr>
        <w:pStyle w:val="Parrafo"/>
        <w:jc w:val="center"/>
      </w:pPr>
    </w:p>
    <w:p w14:paraId="178F6C9A" w14:textId="4859E14C" w:rsidR="008443BC" w:rsidRDefault="008443BC" w:rsidP="00392834">
      <w:pPr>
        <w:pStyle w:val="Parrafo"/>
        <w:jc w:val="center"/>
      </w:pPr>
      <w:r>
        <w:t>Anexo 12.b</w:t>
      </w:r>
    </w:p>
    <w:p w14:paraId="05ED3B86" w14:textId="590E1879" w:rsidR="008443BC" w:rsidRDefault="008443BC" w:rsidP="00392834">
      <w:pPr>
        <w:pStyle w:val="Parrafo"/>
        <w:jc w:val="center"/>
      </w:pPr>
      <w:r>
        <w:rPr>
          <w:noProof/>
          <w:lang w:eastAsia="es-VE"/>
        </w:rPr>
        <w:drawing>
          <wp:inline distT="0" distB="0" distL="0" distR="0" wp14:anchorId="7BE36FE4" wp14:editId="267E5EF8">
            <wp:extent cx="5459095" cy="2019935"/>
            <wp:effectExtent l="0" t="0" r="8255" b="0"/>
            <wp:docPr id="142908141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9095" cy="2019935"/>
                    </a:xfrm>
                    <a:prstGeom prst="rect">
                      <a:avLst/>
                    </a:prstGeom>
                    <a:noFill/>
                    <a:ln>
                      <a:noFill/>
                    </a:ln>
                  </pic:spPr>
                </pic:pic>
              </a:graphicData>
            </a:graphic>
          </wp:inline>
        </w:drawing>
      </w:r>
    </w:p>
    <w:p w14:paraId="4D238C00" w14:textId="77777777" w:rsidR="008443BC" w:rsidRDefault="008443BC" w:rsidP="00392834">
      <w:pPr>
        <w:pStyle w:val="Parrafo"/>
        <w:jc w:val="center"/>
      </w:pPr>
    </w:p>
    <w:p w14:paraId="1CBFAED8" w14:textId="3B24FF65" w:rsidR="008443BC" w:rsidRDefault="008443BC">
      <w:pPr>
        <w:rPr>
          <w:rFonts w:ascii="Times New Roman" w:hAnsi="Times New Roman"/>
          <w:sz w:val="24"/>
        </w:rPr>
      </w:pPr>
      <w:r>
        <w:br w:type="page"/>
      </w:r>
    </w:p>
    <w:p w14:paraId="156696EB" w14:textId="77777777" w:rsidR="008443BC" w:rsidRDefault="008443BC" w:rsidP="00392834">
      <w:pPr>
        <w:pStyle w:val="Parrafo"/>
        <w:jc w:val="center"/>
      </w:pPr>
    </w:p>
    <w:p w14:paraId="0C05A53B" w14:textId="24578B85" w:rsidR="008443BC" w:rsidRDefault="008443BC" w:rsidP="00392834">
      <w:pPr>
        <w:pStyle w:val="Parrafo"/>
        <w:jc w:val="center"/>
      </w:pPr>
      <w:r>
        <w:t>Anexo 12.c</w:t>
      </w:r>
    </w:p>
    <w:p w14:paraId="319C6B80" w14:textId="77777777" w:rsidR="008443BC" w:rsidRDefault="008443BC" w:rsidP="00392834">
      <w:pPr>
        <w:pStyle w:val="Parrafo"/>
        <w:jc w:val="center"/>
      </w:pPr>
    </w:p>
    <w:p w14:paraId="5F92171B" w14:textId="30142801" w:rsidR="008443BC" w:rsidRDefault="008443BC" w:rsidP="00392834">
      <w:pPr>
        <w:pStyle w:val="Parrafo"/>
        <w:jc w:val="center"/>
      </w:pPr>
      <w:r w:rsidRPr="008443BC">
        <w:rPr>
          <w:noProof/>
          <w:lang w:eastAsia="es-VE"/>
        </w:rPr>
        <w:drawing>
          <wp:inline distT="0" distB="0" distL="0" distR="0" wp14:anchorId="104F8608" wp14:editId="00A6E2E0">
            <wp:extent cx="5572903" cy="1819529"/>
            <wp:effectExtent l="0" t="0" r="8890" b="9525"/>
            <wp:docPr id="17776303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0304" name="Imagen 1" descr="Texto&#10;&#10;Descripción generada automáticamente"/>
                    <pic:cNvPicPr/>
                  </pic:nvPicPr>
                  <pic:blipFill>
                    <a:blip r:embed="rId83"/>
                    <a:stretch>
                      <a:fillRect/>
                    </a:stretch>
                  </pic:blipFill>
                  <pic:spPr>
                    <a:xfrm>
                      <a:off x="0" y="0"/>
                      <a:ext cx="5572903" cy="1819529"/>
                    </a:xfrm>
                    <a:prstGeom prst="rect">
                      <a:avLst/>
                    </a:prstGeom>
                  </pic:spPr>
                </pic:pic>
              </a:graphicData>
            </a:graphic>
          </wp:inline>
        </w:drawing>
      </w:r>
    </w:p>
    <w:p w14:paraId="7FD093A7" w14:textId="77777777" w:rsidR="008443BC" w:rsidRDefault="008443BC" w:rsidP="00392834">
      <w:pPr>
        <w:pStyle w:val="Parrafo"/>
        <w:jc w:val="center"/>
      </w:pPr>
    </w:p>
    <w:p w14:paraId="77FE65D4" w14:textId="7DE74F9A" w:rsidR="008443BC" w:rsidRDefault="008443BC" w:rsidP="00392834">
      <w:pPr>
        <w:pStyle w:val="Parrafo"/>
        <w:jc w:val="center"/>
      </w:pPr>
      <w:r>
        <w:rPr>
          <w:noProof/>
          <w:lang w:eastAsia="es-VE"/>
        </w:rPr>
        <w:drawing>
          <wp:inline distT="0" distB="0" distL="0" distR="0" wp14:anchorId="7A92FB26" wp14:editId="3A94EA25">
            <wp:extent cx="5404485" cy="2005965"/>
            <wp:effectExtent l="0" t="0" r="5715" b="0"/>
            <wp:docPr id="1477585847"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4485" cy="2005965"/>
                    </a:xfrm>
                    <a:prstGeom prst="rect">
                      <a:avLst/>
                    </a:prstGeom>
                    <a:noFill/>
                    <a:ln>
                      <a:noFill/>
                    </a:ln>
                  </pic:spPr>
                </pic:pic>
              </a:graphicData>
            </a:graphic>
          </wp:inline>
        </w:drawing>
      </w:r>
    </w:p>
    <w:p w14:paraId="31570774" w14:textId="77777777" w:rsidR="008443BC" w:rsidRDefault="008443BC" w:rsidP="00392834">
      <w:pPr>
        <w:pStyle w:val="Parrafo"/>
        <w:jc w:val="center"/>
      </w:pPr>
    </w:p>
    <w:p w14:paraId="25A50CFF" w14:textId="13BCE45E" w:rsidR="008443BC" w:rsidRDefault="008443BC">
      <w:pPr>
        <w:rPr>
          <w:rFonts w:ascii="Times New Roman" w:hAnsi="Times New Roman"/>
          <w:sz w:val="24"/>
        </w:rPr>
      </w:pPr>
      <w:r>
        <w:br w:type="page"/>
      </w:r>
    </w:p>
    <w:p w14:paraId="5091B53A" w14:textId="77777777" w:rsidR="008443BC" w:rsidRDefault="008443BC" w:rsidP="00392834">
      <w:pPr>
        <w:pStyle w:val="Parrafo"/>
        <w:jc w:val="center"/>
      </w:pPr>
    </w:p>
    <w:p w14:paraId="68CCCC0C" w14:textId="1204E398" w:rsidR="008443BC" w:rsidRDefault="008443BC" w:rsidP="00392834">
      <w:pPr>
        <w:pStyle w:val="Parrafo"/>
        <w:jc w:val="center"/>
      </w:pPr>
      <w:r>
        <w:t>Anexo 12.d</w:t>
      </w:r>
    </w:p>
    <w:p w14:paraId="048CBB10" w14:textId="77777777" w:rsidR="008443BC" w:rsidRDefault="008443BC" w:rsidP="00392834">
      <w:pPr>
        <w:pStyle w:val="Parrafo"/>
        <w:jc w:val="center"/>
      </w:pPr>
    </w:p>
    <w:p w14:paraId="5C73EA3A" w14:textId="212F294D" w:rsidR="008443BC" w:rsidRDefault="008443BC" w:rsidP="00392834">
      <w:pPr>
        <w:pStyle w:val="Parrafo"/>
        <w:jc w:val="center"/>
      </w:pPr>
      <w:r w:rsidRPr="008443BC">
        <w:rPr>
          <w:noProof/>
          <w:lang w:eastAsia="es-VE"/>
        </w:rPr>
        <w:drawing>
          <wp:inline distT="0" distB="0" distL="0" distR="0" wp14:anchorId="29502CF1" wp14:editId="307D68DC">
            <wp:extent cx="5744377" cy="1600423"/>
            <wp:effectExtent l="0" t="0" r="8890" b="0"/>
            <wp:docPr id="1756152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2709" name="Imagen 1" descr="Texto&#10;&#10;Descripción generada automáticamente"/>
                    <pic:cNvPicPr/>
                  </pic:nvPicPr>
                  <pic:blipFill>
                    <a:blip r:embed="rId85"/>
                    <a:stretch>
                      <a:fillRect/>
                    </a:stretch>
                  </pic:blipFill>
                  <pic:spPr>
                    <a:xfrm>
                      <a:off x="0" y="0"/>
                      <a:ext cx="5744377" cy="1600423"/>
                    </a:xfrm>
                    <a:prstGeom prst="rect">
                      <a:avLst/>
                    </a:prstGeom>
                  </pic:spPr>
                </pic:pic>
              </a:graphicData>
            </a:graphic>
          </wp:inline>
        </w:drawing>
      </w:r>
    </w:p>
    <w:p w14:paraId="681237FC" w14:textId="77777777" w:rsidR="008443BC" w:rsidRDefault="008443BC" w:rsidP="00392834">
      <w:pPr>
        <w:pStyle w:val="Parrafo"/>
        <w:jc w:val="center"/>
      </w:pPr>
    </w:p>
    <w:p w14:paraId="08727B3F" w14:textId="2FEEBC5E" w:rsidR="008443BC" w:rsidRDefault="008443BC" w:rsidP="00392834">
      <w:pPr>
        <w:pStyle w:val="Parrafo"/>
        <w:jc w:val="center"/>
      </w:pPr>
      <w:r>
        <w:rPr>
          <w:noProof/>
          <w:lang w:eastAsia="es-VE"/>
        </w:rPr>
        <w:drawing>
          <wp:inline distT="0" distB="0" distL="0" distR="0" wp14:anchorId="77989F76" wp14:editId="602CC0D6">
            <wp:extent cx="5459095" cy="2074545"/>
            <wp:effectExtent l="0" t="0" r="8255" b="1905"/>
            <wp:docPr id="45701115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9095" cy="2074545"/>
                    </a:xfrm>
                    <a:prstGeom prst="rect">
                      <a:avLst/>
                    </a:prstGeom>
                    <a:noFill/>
                    <a:ln>
                      <a:noFill/>
                    </a:ln>
                  </pic:spPr>
                </pic:pic>
              </a:graphicData>
            </a:graphic>
          </wp:inline>
        </w:drawing>
      </w:r>
    </w:p>
    <w:p w14:paraId="29BBEB1A" w14:textId="77777777" w:rsidR="008443BC" w:rsidRDefault="008443BC" w:rsidP="00392834">
      <w:pPr>
        <w:pStyle w:val="Parrafo"/>
        <w:jc w:val="center"/>
      </w:pPr>
    </w:p>
    <w:p w14:paraId="17ADED60" w14:textId="3F592EE1" w:rsidR="008443BC" w:rsidRDefault="008443BC">
      <w:pPr>
        <w:rPr>
          <w:rFonts w:ascii="Times New Roman" w:hAnsi="Times New Roman"/>
          <w:sz w:val="24"/>
        </w:rPr>
      </w:pPr>
      <w:r>
        <w:br w:type="page"/>
      </w:r>
    </w:p>
    <w:p w14:paraId="5B684C99" w14:textId="77777777" w:rsidR="008443BC" w:rsidRDefault="008443BC" w:rsidP="00392834">
      <w:pPr>
        <w:pStyle w:val="Parrafo"/>
        <w:jc w:val="center"/>
      </w:pPr>
    </w:p>
    <w:p w14:paraId="3F66BAC0" w14:textId="0837B01A" w:rsidR="008443BC" w:rsidRDefault="008443BC" w:rsidP="00392834">
      <w:pPr>
        <w:pStyle w:val="Parrafo"/>
        <w:jc w:val="center"/>
      </w:pPr>
      <w:r>
        <w:t>Anexo 13.a</w:t>
      </w:r>
    </w:p>
    <w:p w14:paraId="4B16A8DE" w14:textId="77777777" w:rsidR="008443BC" w:rsidRDefault="008443BC" w:rsidP="00392834">
      <w:pPr>
        <w:pStyle w:val="Parrafo"/>
        <w:jc w:val="center"/>
      </w:pPr>
    </w:p>
    <w:p w14:paraId="29BB1A0E" w14:textId="660F4CEE" w:rsidR="008443BC" w:rsidRDefault="008443BC" w:rsidP="00392834">
      <w:pPr>
        <w:pStyle w:val="Parrafo"/>
        <w:jc w:val="center"/>
      </w:pPr>
      <w:r w:rsidRPr="008443BC">
        <w:rPr>
          <w:noProof/>
          <w:lang w:eastAsia="es-VE"/>
        </w:rPr>
        <w:drawing>
          <wp:inline distT="0" distB="0" distL="0" distR="0" wp14:anchorId="74073C52" wp14:editId="642728B6">
            <wp:extent cx="4271750" cy="4164189"/>
            <wp:effectExtent l="0" t="0" r="0" b="8255"/>
            <wp:docPr id="1303751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1224" name="Imagen 1" descr="Texto&#10;&#10;Descripción generada automáticamente"/>
                    <pic:cNvPicPr/>
                  </pic:nvPicPr>
                  <pic:blipFill>
                    <a:blip r:embed="rId87"/>
                    <a:stretch>
                      <a:fillRect/>
                    </a:stretch>
                  </pic:blipFill>
                  <pic:spPr>
                    <a:xfrm>
                      <a:off x="0" y="0"/>
                      <a:ext cx="4275942" cy="4168275"/>
                    </a:xfrm>
                    <a:prstGeom prst="rect">
                      <a:avLst/>
                    </a:prstGeom>
                  </pic:spPr>
                </pic:pic>
              </a:graphicData>
            </a:graphic>
          </wp:inline>
        </w:drawing>
      </w:r>
    </w:p>
    <w:p w14:paraId="6EB8A269" w14:textId="77777777" w:rsidR="008443BC" w:rsidRDefault="008443BC" w:rsidP="00392834">
      <w:pPr>
        <w:pStyle w:val="Parrafo"/>
        <w:jc w:val="center"/>
      </w:pPr>
    </w:p>
    <w:p w14:paraId="50CA91FE" w14:textId="75DFED1F" w:rsidR="008443BC" w:rsidRDefault="008443BC" w:rsidP="00392834">
      <w:pPr>
        <w:pStyle w:val="Parrafo"/>
        <w:jc w:val="center"/>
      </w:pPr>
      <w:r>
        <w:rPr>
          <w:noProof/>
          <w:lang w:eastAsia="es-VE"/>
        </w:rPr>
        <w:drawing>
          <wp:inline distT="0" distB="0" distL="0" distR="0" wp14:anchorId="7E52A436" wp14:editId="51744DF7">
            <wp:extent cx="5499735" cy="2060575"/>
            <wp:effectExtent l="0" t="0" r="5715" b="0"/>
            <wp:docPr id="71296777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9735" cy="2060575"/>
                    </a:xfrm>
                    <a:prstGeom prst="rect">
                      <a:avLst/>
                    </a:prstGeom>
                    <a:noFill/>
                    <a:ln>
                      <a:noFill/>
                    </a:ln>
                  </pic:spPr>
                </pic:pic>
              </a:graphicData>
            </a:graphic>
          </wp:inline>
        </w:drawing>
      </w:r>
    </w:p>
    <w:p w14:paraId="39CBFE06" w14:textId="159B02AD" w:rsidR="008443BC" w:rsidRDefault="008443BC">
      <w:pPr>
        <w:rPr>
          <w:rFonts w:ascii="Times New Roman" w:hAnsi="Times New Roman"/>
          <w:sz w:val="24"/>
        </w:rPr>
      </w:pPr>
      <w:r>
        <w:br w:type="page"/>
      </w:r>
    </w:p>
    <w:p w14:paraId="76C2731F" w14:textId="77777777" w:rsidR="008443BC" w:rsidRDefault="008443BC" w:rsidP="00392834">
      <w:pPr>
        <w:pStyle w:val="Parrafo"/>
        <w:jc w:val="center"/>
      </w:pPr>
    </w:p>
    <w:p w14:paraId="2914A8EE" w14:textId="4AB421F6" w:rsidR="008443BC" w:rsidRDefault="008443BC" w:rsidP="00392834">
      <w:pPr>
        <w:pStyle w:val="Parrafo"/>
        <w:jc w:val="center"/>
      </w:pPr>
      <w:r>
        <w:t>Anexo 13.b</w:t>
      </w:r>
    </w:p>
    <w:p w14:paraId="2135BA20" w14:textId="77777777" w:rsidR="008443BC" w:rsidRDefault="008443BC" w:rsidP="00392834">
      <w:pPr>
        <w:pStyle w:val="Parrafo"/>
        <w:jc w:val="center"/>
      </w:pPr>
    </w:p>
    <w:p w14:paraId="0ED20C95" w14:textId="7B0AD4FA" w:rsidR="008443BC" w:rsidRDefault="008443BC" w:rsidP="00392834">
      <w:pPr>
        <w:pStyle w:val="Parrafo"/>
        <w:jc w:val="center"/>
      </w:pPr>
      <w:r w:rsidRPr="008443BC">
        <w:rPr>
          <w:noProof/>
          <w:lang w:eastAsia="es-VE"/>
        </w:rPr>
        <w:drawing>
          <wp:inline distT="0" distB="0" distL="0" distR="0" wp14:anchorId="69997CF8" wp14:editId="29CD339D">
            <wp:extent cx="5258534" cy="3429479"/>
            <wp:effectExtent l="0" t="0" r="0" b="0"/>
            <wp:docPr id="1551045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5916" name="Imagen 1" descr="Texto&#10;&#10;Descripción generada automáticamente"/>
                    <pic:cNvPicPr/>
                  </pic:nvPicPr>
                  <pic:blipFill>
                    <a:blip r:embed="rId89"/>
                    <a:stretch>
                      <a:fillRect/>
                    </a:stretch>
                  </pic:blipFill>
                  <pic:spPr>
                    <a:xfrm>
                      <a:off x="0" y="0"/>
                      <a:ext cx="5258534" cy="3429479"/>
                    </a:xfrm>
                    <a:prstGeom prst="rect">
                      <a:avLst/>
                    </a:prstGeom>
                  </pic:spPr>
                </pic:pic>
              </a:graphicData>
            </a:graphic>
          </wp:inline>
        </w:drawing>
      </w:r>
    </w:p>
    <w:p w14:paraId="3A835865" w14:textId="77777777" w:rsidR="008443BC" w:rsidRDefault="008443BC" w:rsidP="00392834">
      <w:pPr>
        <w:pStyle w:val="Parrafo"/>
        <w:jc w:val="center"/>
      </w:pPr>
    </w:p>
    <w:p w14:paraId="2A64B2C1" w14:textId="36522AC4" w:rsidR="008443BC" w:rsidRDefault="008443BC" w:rsidP="00392834">
      <w:pPr>
        <w:pStyle w:val="Parrafo"/>
        <w:jc w:val="center"/>
      </w:pPr>
      <w:r>
        <w:rPr>
          <w:noProof/>
          <w:lang w:eastAsia="es-VE"/>
        </w:rPr>
        <w:drawing>
          <wp:inline distT="0" distB="0" distL="0" distR="0" wp14:anchorId="1CE6625E" wp14:editId="25D7BF92">
            <wp:extent cx="5513705" cy="2047240"/>
            <wp:effectExtent l="0" t="0" r="0" b="0"/>
            <wp:docPr id="39880042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093F6A43" w14:textId="77777777" w:rsidR="008443BC" w:rsidRDefault="008443BC">
      <w:pPr>
        <w:rPr>
          <w:rFonts w:ascii="Times New Roman" w:hAnsi="Times New Roman"/>
          <w:sz w:val="24"/>
        </w:rPr>
      </w:pPr>
      <w:r>
        <w:br w:type="page"/>
      </w:r>
    </w:p>
    <w:p w14:paraId="1BA8D077" w14:textId="77777777" w:rsidR="008443BC" w:rsidRDefault="008443BC" w:rsidP="00392834">
      <w:pPr>
        <w:pStyle w:val="Parrafo"/>
        <w:jc w:val="center"/>
      </w:pPr>
    </w:p>
    <w:p w14:paraId="7D1BA000" w14:textId="398572BD" w:rsidR="008443BC" w:rsidRDefault="008443BC" w:rsidP="00392834">
      <w:pPr>
        <w:pStyle w:val="Parrafo"/>
        <w:jc w:val="center"/>
      </w:pPr>
      <w:r>
        <w:t>Anexo 13.c</w:t>
      </w:r>
    </w:p>
    <w:p w14:paraId="52B89C3B" w14:textId="77777777" w:rsidR="008443BC" w:rsidRDefault="008443BC" w:rsidP="00392834">
      <w:pPr>
        <w:pStyle w:val="Parrafo"/>
        <w:jc w:val="center"/>
      </w:pPr>
    </w:p>
    <w:p w14:paraId="4E87DF24" w14:textId="18EB9538" w:rsidR="008443BC" w:rsidRDefault="00ED4629" w:rsidP="00392834">
      <w:pPr>
        <w:pStyle w:val="Parrafo"/>
        <w:jc w:val="center"/>
      </w:pPr>
      <w:r w:rsidRPr="00ED4629">
        <w:rPr>
          <w:noProof/>
          <w:lang w:eastAsia="es-VE"/>
        </w:rPr>
        <w:drawing>
          <wp:inline distT="0" distB="0" distL="0" distR="0" wp14:anchorId="20C83680" wp14:editId="09236126">
            <wp:extent cx="5353797" cy="3419952"/>
            <wp:effectExtent l="0" t="0" r="0" b="9525"/>
            <wp:docPr id="196683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244" name="Imagen 1" descr="Texto&#10;&#10;Descripción generada automáticamente"/>
                    <pic:cNvPicPr/>
                  </pic:nvPicPr>
                  <pic:blipFill>
                    <a:blip r:embed="rId91"/>
                    <a:stretch>
                      <a:fillRect/>
                    </a:stretch>
                  </pic:blipFill>
                  <pic:spPr>
                    <a:xfrm>
                      <a:off x="0" y="0"/>
                      <a:ext cx="5353797" cy="3419952"/>
                    </a:xfrm>
                    <a:prstGeom prst="rect">
                      <a:avLst/>
                    </a:prstGeom>
                  </pic:spPr>
                </pic:pic>
              </a:graphicData>
            </a:graphic>
          </wp:inline>
        </w:drawing>
      </w:r>
    </w:p>
    <w:p w14:paraId="00CE351B" w14:textId="77777777" w:rsidR="008443BC" w:rsidRDefault="008443BC" w:rsidP="00392834">
      <w:pPr>
        <w:pStyle w:val="Parrafo"/>
        <w:jc w:val="center"/>
      </w:pPr>
    </w:p>
    <w:p w14:paraId="586D1BB4" w14:textId="51B7D73A" w:rsidR="00ED4629" w:rsidRDefault="00ED4629" w:rsidP="00392834">
      <w:pPr>
        <w:pStyle w:val="Parrafo"/>
        <w:jc w:val="center"/>
      </w:pPr>
      <w:r>
        <w:rPr>
          <w:noProof/>
          <w:lang w:eastAsia="es-VE"/>
        </w:rPr>
        <w:drawing>
          <wp:inline distT="0" distB="0" distL="0" distR="0" wp14:anchorId="6713EB42" wp14:editId="0DE24B35">
            <wp:extent cx="5499735" cy="2047240"/>
            <wp:effectExtent l="0" t="0" r="5715" b="0"/>
            <wp:docPr id="92939685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9735" cy="2047240"/>
                    </a:xfrm>
                    <a:prstGeom prst="rect">
                      <a:avLst/>
                    </a:prstGeom>
                    <a:noFill/>
                    <a:ln>
                      <a:noFill/>
                    </a:ln>
                  </pic:spPr>
                </pic:pic>
              </a:graphicData>
            </a:graphic>
          </wp:inline>
        </w:drawing>
      </w:r>
    </w:p>
    <w:p w14:paraId="14C8BFEA" w14:textId="77777777" w:rsidR="00ED4629" w:rsidRDefault="00ED4629">
      <w:pPr>
        <w:rPr>
          <w:rFonts w:ascii="Times New Roman" w:hAnsi="Times New Roman"/>
          <w:sz w:val="24"/>
        </w:rPr>
      </w:pPr>
      <w:r>
        <w:br w:type="page"/>
      </w:r>
    </w:p>
    <w:p w14:paraId="5E1B206D" w14:textId="77777777" w:rsidR="00ED4629" w:rsidRDefault="00ED4629" w:rsidP="00392834">
      <w:pPr>
        <w:pStyle w:val="Parrafo"/>
        <w:jc w:val="center"/>
      </w:pPr>
    </w:p>
    <w:p w14:paraId="37242FE2" w14:textId="673FA956" w:rsidR="00ED4629" w:rsidRDefault="00ED4629" w:rsidP="00392834">
      <w:pPr>
        <w:pStyle w:val="Parrafo"/>
        <w:jc w:val="center"/>
      </w:pPr>
      <w:r>
        <w:t>Anexo 14.a</w:t>
      </w:r>
    </w:p>
    <w:p w14:paraId="7212196E" w14:textId="77777777" w:rsidR="00ED4629" w:rsidRDefault="00ED4629" w:rsidP="00392834">
      <w:pPr>
        <w:pStyle w:val="Parrafo"/>
        <w:jc w:val="center"/>
      </w:pPr>
    </w:p>
    <w:p w14:paraId="13E6F897" w14:textId="77777777" w:rsidR="00ED4629" w:rsidRDefault="00ED4629" w:rsidP="00392834">
      <w:pPr>
        <w:pStyle w:val="Parrafo"/>
        <w:jc w:val="center"/>
      </w:pPr>
      <w:r w:rsidRPr="00ED4629">
        <w:rPr>
          <w:noProof/>
          <w:lang w:eastAsia="es-VE"/>
        </w:rPr>
        <w:drawing>
          <wp:inline distT="0" distB="0" distL="0" distR="0" wp14:anchorId="0D8346C1" wp14:editId="6A428D01">
            <wp:extent cx="4182059" cy="1533739"/>
            <wp:effectExtent l="0" t="0" r="9525" b="9525"/>
            <wp:docPr id="18858389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899" name="Imagen 1" descr="Pantalla de computadora con letras&#10;&#10;Descripción generada automáticamente con confianza media"/>
                    <pic:cNvPicPr/>
                  </pic:nvPicPr>
                  <pic:blipFill>
                    <a:blip r:embed="rId93"/>
                    <a:stretch>
                      <a:fillRect/>
                    </a:stretch>
                  </pic:blipFill>
                  <pic:spPr>
                    <a:xfrm>
                      <a:off x="0" y="0"/>
                      <a:ext cx="4182059" cy="1533739"/>
                    </a:xfrm>
                    <a:prstGeom prst="rect">
                      <a:avLst/>
                    </a:prstGeom>
                  </pic:spPr>
                </pic:pic>
              </a:graphicData>
            </a:graphic>
          </wp:inline>
        </w:drawing>
      </w:r>
    </w:p>
    <w:p w14:paraId="66C8BD28" w14:textId="77777777" w:rsidR="00ED4629" w:rsidRDefault="00ED4629" w:rsidP="00392834">
      <w:pPr>
        <w:pStyle w:val="Parrafo"/>
        <w:jc w:val="center"/>
      </w:pPr>
    </w:p>
    <w:p w14:paraId="6674A5AE" w14:textId="1EDB86A2" w:rsidR="00ED4629" w:rsidRDefault="00ED4629" w:rsidP="00392834">
      <w:pPr>
        <w:pStyle w:val="Parrafo"/>
        <w:jc w:val="center"/>
      </w:pPr>
      <w:r>
        <w:rPr>
          <w:noProof/>
          <w:lang w:eastAsia="es-VE"/>
        </w:rPr>
        <w:drawing>
          <wp:inline distT="0" distB="0" distL="0" distR="0" wp14:anchorId="686A3D42" wp14:editId="52C88279">
            <wp:extent cx="5445760" cy="2005965"/>
            <wp:effectExtent l="0" t="0" r="2540" b="0"/>
            <wp:docPr id="213006435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5760" cy="2005965"/>
                    </a:xfrm>
                    <a:prstGeom prst="rect">
                      <a:avLst/>
                    </a:prstGeom>
                    <a:noFill/>
                    <a:ln>
                      <a:noFill/>
                    </a:ln>
                  </pic:spPr>
                </pic:pic>
              </a:graphicData>
            </a:graphic>
          </wp:inline>
        </w:drawing>
      </w:r>
    </w:p>
    <w:p w14:paraId="28C9B86F" w14:textId="77777777" w:rsidR="00ED4629" w:rsidRDefault="00ED4629" w:rsidP="00392834">
      <w:pPr>
        <w:pStyle w:val="Parrafo"/>
        <w:jc w:val="center"/>
      </w:pPr>
    </w:p>
    <w:p w14:paraId="0D0967DC" w14:textId="3CE222C3" w:rsidR="00ED4629" w:rsidRDefault="00ED4629">
      <w:pPr>
        <w:rPr>
          <w:rFonts w:ascii="Times New Roman" w:hAnsi="Times New Roman"/>
          <w:sz w:val="24"/>
        </w:rPr>
      </w:pPr>
      <w:r>
        <w:br w:type="page"/>
      </w:r>
    </w:p>
    <w:p w14:paraId="4A5C6363" w14:textId="77777777" w:rsidR="00ED4629" w:rsidRDefault="00ED4629" w:rsidP="00392834">
      <w:pPr>
        <w:pStyle w:val="Parrafo"/>
        <w:jc w:val="center"/>
      </w:pPr>
    </w:p>
    <w:p w14:paraId="06590D0D" w14:textId="2E58D700" w:rsidR="00ED4629" w:rsidRDefault="00ED4629" w:rsidP="00392834">
      <w:pPr>
        <w:pStyle w:val="Parrafo"/>
        <w:jc w:val="center"/>
      </w:pPr>
      <w:r>
        <w:t>Anexo 14.b</w:t>
      </w:r>
    </w:p>
    <w:p w14:paraId="397E59CE" w14:textId="77777777" w:rsidR="00ED4629" w:rsidRDefault="00ED4629" w:rsidP="00392834">
      <w:pPr>
        <w:pStyle w:val="Parrafo"/>
        <w:jc w:val="center"/>
      </w:pPr>
    </w:p>
    <w:p w14:paraId="4A21D8F1" w14:textId="0BB5C4B4" w:rsidR="00ED4629" w:rsidRDefault="00ED4629" w:rsidP="00392834">
      <w:pPr>
        <w:pStyle w:val="Parrafo"/>
        <w:jc w:val="center"/>
      </w:pPr>
      <w:r w:rsidRPr="00ED4629">
        <w:rPr>
          <w:noProof/>
          <w:lang w:eastAsia="es-VE"/>
        </w:rPr>
        <w:drawing>
          <wp:inline distT="0" distB="0" distL="0" distR="0" wp14:anchorId="5747EB21" wp14:editId="0D98AC34">
            <wp:extent cx="4572638" cy="1362265"/>
            <wp:effectExtent l="0" t="0" r="0" b="9525"/>
            <wp:docPr id="1124214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4267" name="Imagen 1" descr="Texto&#10;&#10;Descripción generada automáticamente"/>
                    <pic:cNvPicPr/>
                  </pic:nvPicPr>
                  <pic:blipFill>
                    <a:blip r:embed="rId95"/>
                    <a:stretch>
                      <a:fillRect/>
                    </a:stretch>
                  </pic:blipFill>
                  <pic:spPr>
                    <a:xfrm>
                      <a:off x="0" y="0"/>
                      <a:ext cx="4572638" cy="1362265"/>
                    </a:xfrm>
                    <a:prstGeom prst="rect">
                      <a:avLst/>
                    </a:prstGeom>
                  </pic:spPr>
                </pic:pic>
              </a:graphicData>
            </a:graphic>
          </wp:inline>
        </w:drawing>
      </w:r>
    </w:p>
    <w:p w14:paraId="3455373C" w14:textId="77777777" w:rsidR="00ED4629" w:rsidRDefault="00ED4629" w:rsidP="00392834">
      <w:pPr>
        <w:pStyle w:val="Parrafo"/>
        <w:jc w:val="center"/>
      </w:pPr>
    </w:p>
    <w:p w14:paraId="3895D37E" w14:textId="21F2A1E5" w:rsidR="00ED4629" w:rsidRDefault="00ED4629" w:rsidP="00392834">
      <w:pPr>
        <w:pStyle w:val="Parrafo"/>
        <w:jc w:val="center"/>
      </w:pPr>
      <w:r>
        <w:rPr>
          <w:noProof/>
          <w:lang w:eastAsia="es-VE"/>
        </w:rPr>
        <w:drawing>
          <wp:inline distT="0" distB="0" distL="0" distR="0" wp14:anchorId="26297D80" wp14:editId="0193E631">
            <wp:extent cx="5459095" cy="2074545"/>
            <wp:effectExtent l="0" t="0" r="8255" b="1905"/>
            <wp:docPr id="160148096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9095" cy="2074545"/>
                    </a:xfrm>
                    <a:prstGeom prst="rect">
                      <a:avLst/>
                    </a:prstGeom>
                    <a:noFill/>
                    <a:ln>
                      <a:noFill/>
                    </a:ln>
                  </pic:spPr>
                </pic:pic>
              </a:graphicData>
            </a:graphic>
          </wp:inline>
        </w:drawing>
      </w:r>
    </w:p>
    <w:p w14:paraId="6112ED8C" w14:textId="77777777" w:rsidR="00ED4629" w:rsidRDefault="00ED4629" w:rsidP="00392834">
      <w:pPr>
        <w:pStyle w:val="Parrafo"/>
        <w:jc w:val="center"/>
      </w:pPr>
    </w:p>
    <w:p w14:paraId="00E9B041" w14:textId="201B5A0C" w:rsidR="00ED4629" w:rsidRDefault="00ED4629">
      <w:pPr>
        <w:rPr>
          <w:rFonts w:ascii="Times New Roman" w:hAnsi="Times New Roman"/>
          <w:sz w:val="24"/>
        </w:rPr>
      </w:pPr>
      <w:r>
        <w:br w:type="page"/>
      </w:r>
    </w:p>
    <w:p w14:paraId="545A4D2F" w14:textId="77777777" w:rsidR="00ED4629" w:rsidRDefault="00ED4629" w:rsidP="00392834">
      <w:pPr>
        <w:pStyle w:val="Parrafo"/>
        <w:jc w:val="center"/>
      </w:pPr>
    </w:p>
    <w:p w14:paraId="4038E22D" w14:textId="2EA57ACA" w:rsidR="00ED4629" w:rsidRDefault="00ED4629" w:rsidP="00392834">
      <w:pPr>
        <w:pStyle w:val="Parrafo"/>
        <w:jc w:val="center"/>
      </w:pPr>
      <w:r>
        <w:t>Anexo 14.c</w:t>
      </w:r>
    </w:p>
    <w:p w14:paraId="2DDD5179" w14:textId="77777777" w:rsidR="00ED4629" w:rsidRDefault="00ED4629" w:rsidP="00392834">
      <w:pPr>
        <w:pStyle w:val="Parrafo"/>
        <w:jc w:val="center"/>
      </w:pPr>
    </w:p>
    <w:p w14:paraId="6129DADB" w14:textId="08685C47" w:rsidR="00ED4629" w:rsidRDefault="00ED4629" w:rsidP="00392834">
      <w:pPr>
        <w:pStyle w:val="Parrafo"/>
        <w:jc w:val="center"/>
      </w:pPr>
      <w:r w:rsidRPr="00ED4629">
        <w:rPr>
          <w:noProof/>
          <w:lang w:eastAsia="es-VE"/>
        </w:rPr>
        <w:drawing>
          <wp:inline distT="0" distB="0" distL="0" distR="0" wp14:anchorId="26A8BD5A" wp14:editId="4A4021B0">
            <wp:extent cx="5010849" cy="1390844"/>
            <wp:effectExtent l="0" t="0" r="0" b="0"/>
            <wp:docPr id="1898714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14124" name="Imagen 1" descr="Texto&#10;&#10;Descripción generada automáticamente"/>
                    <pic:cNvPicPr/>
                  </pic:nvPicPr>
                  <pic:blipFill>
                    <a:blip r:embed="rId96"/>
                    <a:stretch>
                      <a:fillRect/>
                    </a:stretch>
                  </pic:blipFill>
                  <pic:spPr>
                    <a:xfrm>
                      <a:off x="0" y="0"/>
                      <a:ext cx="5010849" cy="1390844"/>
                    </a:xfrm>
                    <a:prstGeom prst="rect">
                      <a:avLst/>
                    </a:prstGeom>
                  </pic:spPr>
                </pic:pic>
              </a:graphicData>
            </a:graphic>
          </wp:inline>
        </w:drawing>
      </w:r>
    </w:p>
    <w:p w14:paraId="18679DC8" w14:textId="77777777" w:rsidR="00ED4629" w:rsidRDefault="00ED4629" w:rsidP="00392834">
      <w:pPr>
        <w:pStyle w:val="Parrafo"/>
        <w:jc w:val="center"/>
      </w:pPr>
    </w:p>
    <w:p w14:paraId="0E2A06E2" w14:textId="250B481E" w:rsidR="00ED4629" w:rsidRDefault="00ED4629" w:rsidP="00392834">
      <w:pPr>
        <w:pStyle w:val="Parrafo"/>
        <w:jc w:val="center"/>
      </w:pPr>
      <w:r>
        <w:rPr>
          <w:noProof/>
          <w:lang w:eastAsia="es-VE"/>
        </w:rPr>
        <w:drawing>
          <wp:inline distT="0" distB="0" distL="0" distR="0" wp14:anchorId="3904B1FF" wp14:editId="5CE3AA5B">
            <wp:extent cx="5513705" cy="2087880"/>
            <wp:effectExtent l="0" t="0" r="0" b="7620"/>
            <wp:docPr id="47722034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3705" cy="2087880"/>
                    </a:xfrm>
                    <a:prstGeom prst="rect">
                      <a:avLst/>
                    </a:prstGeom>
                    <a:noFill/>
                    <a:ln>
                      <a:noFill/>
                    </a:ln>
                  </pic:spPr>
                </pic:pic>
              </a:graphicData>
            </a:graphic>
          </wp:inline>
        </w:drawing>
      </w:r>
    </w:p>
    <w:p w14:paraId="0467DDC9" w14:textId="77777777" w:rsidR="00ED4629" w:rsidRDefault="00ED4629" w:rsidP="00392834">
      <w:pPr>
        <w:pStyle w:val="Parrafo"/>
        <w:jc w:val="center"/>
      </w:pPr>
    </w:p>
    <w:p w14:paraId="43DCFEF8" w14:textId="102E37CE" w:rsidR="00E34C1D" w:rsidRDefault="00E34C1D">
      <w:pPr>
        <w:rPr>
          <w:rFonts w:ascii="Times New Roman" w:hAnsi="Times New Roman"/>
          <w:sz w:val="24"/>
        </w:rPr>
      </w:pPr>
      <w:r>
        <w:br w:type="page"/>
      </w:r>
    </w:p>
    <w:p w14:paraId="581F86CB" w14:textId="77777777" w:rsidR="00E34C1D" w:rsidRDefault="00E34C1D" w:rsidP="00392834">
      <w:pPr>
        <w:pStyle w:val="Parrafo"/>
        <w:jc w:val="center"/>
      </w:pPr>
    </w:p>
    <w:p w14:paraId="56B09433" w14:textId="62E9995B" w:rsidR="00E34C1D" w:rsidRDefault="00E34C1D" w:rsidP="00392834">
      <w:pPr>
        <w:pStyle w:val="Parrafo"/>
        <w:jc w:val="center"/>
      </w:pPr>
      <w:r>
        <w:t>Anexo 15</w:t>
      </w:r>
      <w:r w:rsidR="0064236F">
        <w:t>.a</w:t>
      </w:r>
    </w:p>
    <w:p w14:paraId="288616E0" w14:textId="77777777" w:rsidR="0064236F" w:rsidRDefault="0064236F" w:rsidP="00392834">
      <w:pPr>
        <w:pStyle w:val="Parrafo"/>
        <w:jc w:val="center"/>
      </w:pPr>
    </w:p>
    <w:p w14:paraId="0525A9E4" w14:textId="77777777" w:rsidR="0064236F" w:rsidRDefault="0064236F" w:rsidP="00392834">
      <w:pPr>
        <w:pStyle w:val="Parrafo"/>
        <w:jc w:val="center"/>
      </w:pPr>
    </w:p>
    <w:p w14:paraId="159EB415" w14:textId="74C70D67" w:rsidR="0064236F" w:rsidRDefault="0064236F" w:rsidP="00392834">
      <w:pPr>
        <w:pStyle w:val="Parrafo"/>
        <w:jc w:val="center"/>
      </w:pPr>
      <w:r>
        <w:t>Anexo 15.b</w:t>
      </w:r>
    </w:p>
    <w:p w14:paraId="1EFD2EA9" w14:textId="48F1B10F" w:rsidR="00E34C1D" w:rsidRDefault="0064236F" w:rsidP="00E34C1D">
      <w:pPr>
        <w:pStyle w:val="Parrafo"/>
        <w:jc w:val="center"/>
      </w:pPr>
      <w:r>
        <w:rPr>
          <w:noProof/>
          <w:lang w:eastAsia="es-VE"/>
        </w:rPr>
        <w:drawing>
          <wp:inline distT="0" distB="0" distL="0" distR="0" wp14:anchorId="7B22678F" wp14:editId="3BC92E39">
            <wp:extent cx="5445760" cy="1801495"/>
            <wp:effectExtent l="0" t="0" r="2540" b="8255"/>
            <wp:docPr id="1515544058"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4058" name="Imagen 100" descr="Text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5760" cy="1801495"/>
                    </a:xfrm>
                    <a:prstGeom prst="rect">
                      <a:avLst/>
                    </a:prstGeom>
                    <a:noFill/>
                    <a:ln>
                      <a:noFill/>
                    </a:ln>
                  </pic:spPr>
                </pic:pic>
              </a:graphicData>
            </a:graphic>
          </wp:inline>
        </w:drawing>
      </w:r>
    </w:p>
    <w:p w14:paraId="60586E46" w14:textId="77777777" w:rsidR="0064236F" w:rsidRDefault="0064236F" w:rsidP="00E34C1D">
      <w:pPr>
        <w:pStyle w:val="Parrafo"/>
        <w:jc w:val="center"/>
      </w:pPr>
    </w:p>
    <w:p w14:paraId="41F9D8AF" w14:textId="77777777" w:rsidR="0064236F" w:rsidRDefault="00E34C1D">
      <w:r>
        <w:br w:type="page"/>
      </w:r>
    </w:p>
    <w:p w14:paraId="3094DE3B" w14:textId="77777777" w:rsidR="0064236F" w:rsidRDefault="0064236F" w:rsidP="0064236F">
      <w:pPr>
        <w:pStyle w:val="Parrafo"/>
        <w:jc w:val="center"/>
      </w:pPr>
    </w:p>
    <w:p w14:paraId="56A58584" w14:textId="751324A7" w:rsidR="0064236F" w:rsidRDefault="0064236F" w:rsidP="0064236F">
      <w:pPr>
        <w:pStyle w:val="Parrafo"/>
        <w:jc w:val="center"/>
      </w:pPr>
      <w:r>
        <w:t>Anexo 15.c</w:t>
      </w:r>
    </w:p>
    <w:p w14:paraId="0713280A" w14:textId="77777777" w:rsidR="0064236F" w:rsidRDefault="0064236F" w:rsidP="0064236F">
      <w:pPr>
        <w:pStyle w:val="Parrafo"/>
        <w:jc w:val="center"/>
      </w:pPr>
    </w:p>
    <w:p w14:paraId="12FC8E44" w14:textId="77777777" w:rsidR="0064236F" w:rsidRDefault="0064236F" w:rsidP="0064236F">
      <w:pPr>
        <w:pStyle w:val="Parrafo"/>
        <w:jc w:val="center"/>
      </w:pPr>
    </w:p>
    <w:p w14:paraId="25FF582A" w14:textId="7ECA65C5" w:rsidR="0064236F" w:rsidRDefault="0064236F" w:rsidP="0064236F">
      <w:pPr>
        <w:pStyle w:val="Parrafo"/>
        <w:jc w:val="center"/>
      </w:pPr>
      <w:r>
        <w:t>Anexo 15.d</w:t>
      </w:r>
    </w:p>
    <w:p w14:paraId="1CF1DF75" w14:textId="3607C1D9" w:rsidR="0064236F" w:rsidRDefault="0064236F" w:rsidP="0064236F">
      <w:pPr>
        <w:pStyle w:val="Parrafo"/>
        <w:jc w:val="center"/>
      </w:pPr>
      <w:r>
        <w:rPr>
          <w:noProof/>
          <w:lang w:eastAsia="es-VE"/>
        </w:rPr>
        <w:drawing>
          <wp:inline distT="0" distB="0" distL="0" distR="0" wp14:anchorId="6EE2717B" wp14:editId="62A46784">
            <wp:extent cx="5431790" cy="1706245"/>
            <wp:effectExtent l="0" t="0" r="0" b="8255"/>
            <wp:docPr id="2128087397"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7397" name="Imagen 102"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1790" cy="1706245"/>
                    </a:xfrm>
                    <a:prstGeom prst="rect">
                      <a:avLst/>
                    </a:prstGeom>
                    <a:noFill/>
                    <a:ln>
                      <a:noFill/>
                    </a:ln>
                  </pic:spPr>
                </pic:pic>
              </a:graphicData>
            </a:graphic>
          </wp:inline>
        </w:drawing>
      </w:r>
    </w:p>
    <w:p w14:paraId="2135756E" w14:textId="77777777" w:rsidR="0064236F" w:rsidRDefault="0064236F" w:rsidP="0064236F">
      <w:pPr>
        <w:pStyle w:val="Parrafo"/>
        <w:jc w:val="center"/>
      </w:pPr>
    </w:p>
    <w:p w14:paraId="2421AFC7" w14:textId="3B612548" w:rsidR="0064236F" w:rsidRDefault="0064236F">
      <w:pPr>
        <w:rPr>
          <w:rFonts w:ascii="Times New Roman" w:hAnsi="Times New Roman"/>
          <w:sz w:val="24"/>
        </w:rPr>
      </w:pPr>
      <w:r>
        <w:br w:type="page"/>
      </w:r>
    </w:p>
    <w:p w14:paraId="18E019A5" w14:textId="77777777" w:rsidR="0064236F" w:rsidRDefault="0064236F" w:rsidP="0064236F">
      <w:pPr>
        <w:pStyle w:val="Parrafo"/>
        <w:jc w:val="center"/>
      </w:pPr>
    </w:p>
    <w:p w14:paraId="2793F150" w14:textId="6F0B20F5" w:rsidR="0064236F" w:rsidRDefault="0064236F" w:rsidP="0064236F">
      <w:pPr>
        <w:pStyle w:val="Parrafo"/>
        <w:jc w:val="center"/>
      </w:pPr>
      <w:r>
        <w:t>Anexo 15.e</w:t>
      </w:r>
    </w:p>
    <w:p w14:paraId="464EE200" w14:textId="77777777" w:rsidR="0064236F" w:rsidRDefault="0064236F" w:rsidP="0064236F">
      <w:pPr>
        <w:pStyle w:val="Parrafo"/>
        <w:jc w:val="center"/>
      </w:pPr>
    </w:p>
    <w:p w14:paraId="67611F0F" w14:textId="77777777" w:rsidR="0064236F" w:rsidRDefault="0064236F" w:rsidP="0064236F">
      <w:pPr>
        <w:pStyle w:val="Parrafo"/>
        <w:jc w:val="center"/>
      </w:pPr>
    </w:p>
    <w:p w14:paraId="2EFDE294" w14:textId="1F1E3274" w:rsidR="0064236F" w:rsidRDefault="0064236F" w:rsidP="0064236F">
      <w:pPr>
        <w:pStyle w:val="Parrafo"/>
        <w:jc w:val="center"/>
      </w:pPr>
      <w:r>
        <w:t>Anexo15.f</w:t>
      </w:r>
    </w:p>
    <w:p w14:paraId="13699E35" w14:textId="5D812176" w:rsidR="0064236F" w:rsidRDefault="0064236F" w:rsidP="0064236F">
      <w:pPr>
        <w:pStyle w:val="Parrafo"/>
        <w:jc w:val="center"/>
      </w:pPr>
      <w:r>
        <w:rPr>
          <w:noProof/>
          <w:lang w:eastAsia="es-VE"/>
        </w:rPr>
        <w:drawing>
          <wp:inline distT="0" distB="0" distL="0" distR="0" wp14:anchorId="3F615A42" wp14:editId="3DED88EE">
            <wp:extent cx="5431790" cy="1706245"/>
            <wp:effectExtent l="0" t="0" r="0" b="8255"/>
            <wp:docPr id="1421299575"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99575" name="Imagen 103"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1790" cy="1706245"/>
                    </a:xfrm>
                    <a:prstGeom prst="rect">
                      <a:avLst/>
                    </a:prstGeom>
                    <a:noFill/>
                    <a:ln>
                      <a:noFill/>
                    </a:ln>
                  </pic:spPr>
                </pic:pic>
              </a:graphicData>
            </a:graphic>
          </wp:inline>
        </w:drawing>
      </w:r>
    </w:p>
    <w:p w14:paraId="1F22B09D" w14:textId="6C655CC6" w:rsidR="0064236F" w:rsidRDefault="0064236F" w:rsidP="0064236F">
      <w:pPr>
        <w:pStyle w:val="Parrafo"/>
        <w:jc w:val="center"/>
      </w:pPr>
    </w:p>
    <w:p w14:paraId="02A0F145" w14:textId="5A1E4763" w:rsidR="0064236F" w:rsidRDefault="0064236F">
      <w:r>
        <w:br w:type="page"/>
      </w:r>
    </w:p>
    <w:p w14:paraId="6A8A7CF3" w14:textId="77777777" w:rsidR="00E34C1D" w:rsidRDefault="00E34C1D">
      <w:pPr>
        <w:rPr>
          <w:rFonts w:ascii="Times New Roman" w:hAnsi="Times New Roman"/>
          <w:sz w:val="24"/>
        </w:rPr>
      </w:pPr>
    </w:p>
    <w:p w14:paraId="0FDA24B5" w14:textId="77777777" w:rsidR="00E34C1D" w:rsidRDefault="00E34C1D" w:rsidP="00E34C1D">
      <w:pPr>
        <w:pStyle w:val="Parrafo"/>
        <w:jc w:val="center"/>
      </w:pPr>
    </w:p>
    <w:p w14:paraId="3C497926" w14:textId="295E335C" w:rsidR="00E34C1D" w:rsidRDefault="00E34C1D" w:rsidP="00E34C1D">
      <w:pPr>
        <w:pStyle w:val="Parrafo"/>
        <w:jc w:val="center"/>
      </w:pPr>
      <w:r>
        <w:t>Anexo 1</w:t>
      </w:r>
      <w:r w:rsidR="00923348">
        <w:t>6</w:t>
      </w:r>
      <w:r>
        <w:t>.a</w:t>
      </w:r>
    </w:p>
    <w:p w14:paraId="5AEEEB4B" w14:textId="77777777" w:rsidR="00CA04DB" w:rsidRDefault="00CA04DB" w:rsidP="00E34C1D">
      <w:pPr>
        <w:pStyle w:val="Parrafo"/>
        <w:jc w:val="center"/>
      </w:pPr>
    </w:p>
    <w:p w14:paraId="6D5E44A2" w14:textId="167E62E9" w:rsidR="00E34C1D" w:rsidRDefault="00CA04DB" w:rsidP="00CA04DB">
      <w:pPr>
        <w:pStyle w:val="Parrafo"/>
        <w:ind w:left="0" w:firstLine="0"/>
      </w:pPr>
      <w:r w:rsidRPr="00CA04DB">
        <w:rPr>
          <w:noProof/>
          <w:lang w:eastAsia="es-VE"/>
        </w:rPr>
        <w:drawing>
          <wp:inline distT="0" distB="0" distL="0" distR="0" wp14:anchorId="09A53AAC" wp14:editId="12DDB0D3">
            <wp:extent cx="6840855" cy="2303780"/>
            <wp:effectExtent l="0" t="0" r="0" b="1270"/>
            <wp:docPr id="17420887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8708" name="Imagen 1" descr="Interfaz de usuario gráfica, Texto&#10;&#10;Descripción generada automáticamente"/>
                    <pic:cNvPicPr/>
                  </pic:nvPicPr>
                  <pic:blipFill>
                    <a:blip r:embed="rId100"/>
                    <a:stretch>
                      <a:fillRect/>
                    </a:stretch>
                  </pic:blipFill>
                  <pic:spPr>
                    <a:xfrm>
                      <a:off x="0" y="0"/>
                      <a:ext cx="6840855" cy="2303780"/>
                    </a:xfrm>
                    <a:prstGeom prst="rect">
                      <a:avLst/>
                    </a:prstGeom>
                  </pic:spPr>
                </pic:pic>
              </a:graphicData>
            </a:graphic>
          </wp:inline>
        </w:drawing>
      </w:r>
    </w:p>
    <w:p w14:paraId="312A92FA" w14:textId="77777777" w:rsidR="00E34C1D" w:rsidRDefault="00E34C1D" w:rsidP="00E34C1D">
      <w:pPr>
        <w:pStyle w:val="Parrafo"/>
        <w:jc w:val="center"/>
      </w:pPr>
    </w:p>
    <w:p w14:paraId="22A45F8D" w14:textId="794B9843" w:rsidR="00E34C1D" w:rsidRDefault="00E34C1D" w:rsidP="00E34C1D">
      <w:pPr>
        <w:pStyle w:val="Parrafo"/>
        <w:jc w:val="center"/>
      </w:pPr>
      <w:r>
        <w:t>Anexo 1</w:t>
      </w:r>
      <w:r w:rsidR="00923348">
        <w:t>6</w:t>
      </w:r>
      <w:r>
        <w:t>.b</w:t>
      </w:r>
    </w:p>
    <w:p w14:paraId="6A24FB55" w14:textId="2C20B236" w:rsidR="00E34C1D" w:rsidRDefault="00E34C1D" w:rsidP="00E34C1D">
      <w:pPr>
        <w:pStyle w:val="Parrafo"/>
        <w:jc w:val="center"/>
      </w:pPr>
    </w:p>
    <w:p w14:paraId="32D0624C" w14:textId="20F056B0" w:rsidR="00E34C1D" w:rsidRDefault="00CA04DB" w:rsidP="00E34C1D">
      <w:pPr>
        <w:pStyle w:val="Parrafo"/>
        <w:jc w:val="center"/>
      </w:pPr>
      <w:r>
        <w:rPr>
          <w:noProof/>
          <w:lang w:eastAsia="es-VE"/>
        </w:rPr>
        <w:drawing>
          <wp:inline distT="0" distB="0" distL="0" distR="0" wp14:anchorId="69D5F1F6" wp14:editId="3D632E34">
            <wp:extent cx="5513705" cy="2060575"/>
            <wp:effectExtent l="0" t="0" r="0" b="0"/>
            <wp:docPr id="105380300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3705" cy="2060575"/>
                    </a:xfrm>
                    <a:prstGeom prst="rect">
                      <a:avLst/>
                    </a:prstGeom>
                    <a:noFill/>
                    <a:ln>
                      <a:noFill/>
                    </a:ln>
                  </pic:spPr>
                </pic:pic>
              </a:graphicData>
            </a:graphic>
          </wp:inline>
        </w:drawing>
      </w:r>
    </w:p>
    <w:p w14:paraId="3B32829A" w14:textId="77777777" w:rsidR="00CA04DB" w:rsidRDefault="00CA04DB" w:rsidP="00E34C1D">
      <w:pPr>
        <w:pStyle w:val="Parrafo"/>
        <w:jc w:val="center"/>
      </w:pPr>
    </w:p>
    <w:p w14:paraId="10023071" w14:textId="3F092B2E" w:rsidR="00CA04DB" w:rsidRDefault="00CA04DB">
      <w:pPr>
        <w:rPr>
          <w:rFonts w:ascii="Times New Roman" w:hAnsi="Times New Roman"/>
          <w:sz w:val="24"/>
        </w:rPr>
      </w:pPr>
      <w:r>
        <w:br w:type="page"/>
      </w:r>
    </w:p>
    <w:p w14:paraId="5DCA4C2A" w14:textId="77777777" w:rsidR="00CA04DB" w:rsidRDefault="00CA04DB" w:rsidP="00E34C1D">
      <w:pPr>
        <w:pStyle w:val="Parrafo"/>
        <w:jc w:val="center"/>
      </w:pPr>
    </w:p>
    <w:p w14:paraId="7E2C22F2" w14:textId="5060CDE5" w:rsidR="00CA04DB" w:rsidRDefault="00CA04DB" w:rsidP="00E34C1D">
      <w:pPr>
        <w:pStyle w:val="Parrafo"/>
        <w:jc w:val="center"/>
      </w:pPr>
      <w:r>
        <w:t>Anexo 1</w:t>
      </w:r>
      <w:r w:rsidR="00923348">
        <w:t>6</w:t>
      </w:r>
      <w:r>
        <w:t>.c</w:t>
      </w:r>
    </w:p>
    <w:p w14:paraId="1D7326E0" w14:textId="029F5836" w:rsidR="00CA04DB" w:rsidRDefault="00CA04DB" w:rsidP="00E34C1D">
      <w:pPr>
        <w:pStyle w:val="Parrafo"/>
        <w:jc w:val="center"/>
      </w:pPr>
      <w:r w:rsidRPr="00CA04DB">
        <w:rPr>
          <w:noProof/>
          <w:lang w:eastAsia="es-VE"/>
        </w:rPr>
        <w:drawing>
          <wp:inline distT="0" distB="0" distL="0" distR="0" wp14:anchorId="3607BF59" wp14:editId="7A1CDB2F">
            <wp:extent cx="5572903" cy="1676634"/>
            <wp:effectExtent l="0" t="0" r="8890" b="0"/>
            <wp:docPr id="16559926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92631" name="Imagen 1" descr="Texto&#10;&#10;Descripción generada automáticamente"/>
                    <pic:cNvPicPr/>
                  </pic:nvPicPr>
                  <pic:blipFill>
                    <a:blip r:embed="rId102"/>
                    <a:stretch>
                      <a:fillRect/>
                    </a:stretch>
                  </pic:blipFill>
                  <pic:spPr>
                    <a:xfrm>
                      <a:off x="0" y="0"/>
                      <a:ext cx="5572903" cy="1676634"/>
                    </a:xfrm>
                    <a:prstGeom prst="rect">
                      <a:avLst/>
                    </a:prstGeom>
                  </pic:spPr>
                </pic:pic>
              </a:graphicData>
            </a:graphic>
          </wp:inline>
        </w:drawing>
      </w:r>
    </w:p>
    <w:p w14:paraId="5642FE97" w14:textId="058D0ECF" w:rsidR="00CA04DB" w:rsidRDefault="00CA04DB" w:rsidP="00E34C1D">
      <w:pPr>
        <w:pStyle w:val="Parrafo"/>
        <w:jc w:val="center"/>
      </w:pPr>
      <w:r>
        <w:t>Anexo 1</w:t>
      </w:r>
      <w:r w:rsidR="00923348">
        <w:t>6</w:t>
      </w:r>
      <w:r>
        <w:t>.d</w:t>
      </w:r>
    </w:p>
    <w:p w14:paraId="6DECF6D5" w14:textId="77777777" w:rsidR="00CA04DB" w:rsidRDefault="00CA04DB" w:rsidP="00E34C1D">
      <w:pPr>
        <w:pStyle w:val="Parrafo"/>
        <w:jc w:val="center"/>
      </w:pPr>
    </w:p>
    <w:p w14:paraId="7E302959" w14:textId="7EBC5AD1" w:rsidR="00CA04DB" w:rsidRDefault="00CA04DB" w:rsidP="00E34C1D">
      <w:pPr>
        <w:pStyle w:val="Parrafo"/>
        <w:jc w:val="center"/>
      </w:pPr>
      <w:r>
        <w:rPr>
          <w:noProof/>
          <w:lang w:eastAsia="es-VE"/>
        </w:rPr>
        <w:drawing>
          <wp:inline distT="0" distB="0" distL="0" distR="0" wp14:anchorId="44F2CED5" wp14:editId="7FAF2F73">
            <wp:extent cx="5431790" cy="2033270"/>
            <wp:effectExtent l="0" t="0" r="0" b="5080"/>
            <wp:docPr id="64371119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1790" cy="2033270"/>
                    </a:xfrm>
                    <a:prstGeom prst="rect">
                      <a:avLst/>
                    </a:prstGeom>
                    <a:noFill/>
                    <a:ln>
                      <a:noFill/>
                    </a:ln>
                  </pic:spPr>
                </pic:pic>
              </a:graphicData>
            </a:graphic>
          </wp:inline>
        </w:drawing>
      </w:r>
    </w:p>
    <w:p w14:paraId="13ABBE0B" w14:textId="77777777" w:rsidR="00CA04DB" w:rsidRDefault="00CA04DB" w:rsidP="00E34C1D">
      <w:pPr>
        <w:pStyle w:val="Parrafo"/>
        <w:jc w:val="center"/>
      </w:pPr>
    </w:p>
    <w:p w14:paraId="41BB199E" w14:textId="77777777" w:rsidR="00CA04DB" w:rsidRDefault="00CA04DB" w:rsidP="00E34C1D">
      <w:pPr>
        <w:pStyle w:val="Parrafo"/>
        <w:jc w:val="center"/>
      </w:pPr>
    </w:p>
    <w:p w14:paraId="498F6D03" w14:textId="1E55DA2B" w:rsidR="00CA04DB" w:rsidRDefault="00CA04DB">
      <w:pPr>
        <w:rPr>
          <w:rFonts w:ascii="Times New Roman" w:hAnsi="Times New Roman"/>
          <w:sz w:val="24"/>
        </w:rPr>
      </w:pPr>
      <w:r>
        <w:br w:type="page"/>
      </w:r>
    </w:p>
    <w:p w14:paraId="5E9F616F" w14:textId="77777777" w:rsidR="00CA04DB" w:rsidRDefault="00CA04DB" w:rsidP="00E34C1D">
      <w:pPr>
        <w:pStyle w:val="Parrafo"/>
        <w:jc w:val="center"/>
      </w:pPr>
    </w:p>
    <w:p w14:paraId="2ED9796A" w14:textId="6A1AE13F" w:rsidR="00CA04DB" w:rsidRDefault="00CA04DB" w:rsidP="00E34C1D">
      <w:pPr>
        <w:pStyle w:val="Parrafo"/>
        <w:jc w:val="center"/>
      </w:pPr>
      <w:r>
        <w:t>Anexo 1</w:t>
      </w:r>
      <w:r w:rsidR="00923348">
        <w:t>7</w:t>
      </w:r>
      <w:r>
        <w:t>.a</w:t>
      </w:r>
    </w:p>
    <w:p w14:paraId="4E72F309" w14:textId="0391E559" w:rsidR="00CA04DB" w:rsidRDefault="006B518A" w:rsidP="00E34C1D">
      <w:pPr>
        <w:pStyle w:val="Parrafo"/>
        <w:jc w:val="center"/>
      </w:pPr>
      <w:r w:rsidRPr="006B518A">
        <w:rPr>
          <w:noProof/>
          <w:lang w:eastAsia="es-VE"/>
        </w:rPr>
        <w:drawing>
          <wp:inline distT="0" distB="0" distL="0" distR="0" wp14:anchorId="0F184A65" wp14:editId="17EC95A9">
            <wp:extent cx="6677957" cy="1514686"/>
            <wp:effectExtent l="0" t="0" r="8890" b="9525"/>
            <wp:docPr id="4590470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47029" name="Imagen 1" descr="Captura de pantalla de un celular&#10;&#10;Descripción generada automáticamente"/>
                    <pic:cNvPicPr/>
                  </pic:nvPicPr>
                  <pic:blipFill>
                    <a:blip r:embed="rId104"/>
                    <a:stretch>
                      <a:fillRect/>
                    </a:stretch>
                  </pic:blipFill>
                  <pic:spPr>
                    <a:xfrm>
                      <a:off x="0" y="0"/>
                      <a:ext cx="6677957" cy="1514686"/>
                    </a:xfrm>
                    <a:prstGeom prst="rect">
                      <a:avLst/>
                    </a:prstGeom>
                  </pic:spPr>
                </pic:pic>
              </a:graphicData>
            </a:graphic>
          </wp:inline>
        </w:drawing>
      </w:r>
    </w:p>
    <w:p w14:paraId="4F871DEB" w14:textId="77777777" w:rsidR="00CA04DB" w:rsidRDefault="00CA04DB" w:rsidP="00E34C1D">
      <w:pPr>
        <w:pStyle w:val="Parrafo"/>
        <w:jc w:val="center"/>
      </w:pPr>
    </w:p>
    <w:p w14:paraId="6C5004B4" w14:textId="4D1B1B31" w:rsidR="00CA04DB" w:rsidRDefault="00CA04DB" w:rsidP="00E34C1D">
      <w:pPr>
        <w:pStyle w:val="Parrafo"/>
        <w:jc w:val="center"/>
      </w:pPr>
      <w:r>
        <w:t>Anexo 1</w:t>
      </w:r>
      <w:r w:rsidR="00923348">
        <w:t>7</w:t>
      </w:r>
      <w:r>
        <w:t>.b</w:t>
      </w:r>
    </w:p>
    <w:p w14:paraId="733973A8" w14:textId="28B89BEC" w:rsidR="00CA04DB" w:rsidRDefault="006B518A" w:rsidP="00E34C1D">
      <w:pPr>
        <w:pStyle w:val="Parrafo"/>
        <w:jc w:val="center"/>
      </w:pPr>
      <w:r>
        <w:rPr>
          <w:noProof/>
          <w:lang w:eastAsia="es-VE"/>
        </w:rPr>
        <w:drawing>
          <wp:inline distT="0" distB="0" distL="0" distR="0" wp14:anchorId="39DF8087" wp14:editId="02FFC1C0">
            <wp:extent cx="5391150" cy="1965325"/>
            <wp:effectExtent l="0" t="0" r="0" b="0"/>
            <wp:docPr id="11724282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1965325"/>
                    </a:xfrm>
                    <a:prstGeom prst="rect">
                      <a:avLst/>
                    </a:prstGeom>
                    <a:noFill/>
                    <a:ln>
                      <a:noFill/>
                    </a:ln>
                  </pic:spPr>
                </pic:pic>
              </a:graphicData>
            </a:graphic>
          </wp:inline>
        </w:drawing>
      </w:r>
    </w:p>
    <w:p w14:paraId="3ED49772" w14:textId="77777777" w:rsidR="006B518A" w:rsidRDefault="006B518A" w:rsidP="00E34C1D">
      <w:pPr>
        <w:pStyle w:val="Parrafo"/>
        <w:jc w:val="center"/>
      </w:pPr>
    </w:p>
    <w:p w14:paraId="09D8D91C" w14:textId="5F0DC270" w:rsidR="006B518A" w:rsidRDefault="006B518A">
      <w:pPr>
        <w:rPr>
          <w:rFonts w:ascii="Times New Roman" w:hAnsi="Times New Roman"/>
          <w:sz w:val="24"/>
        </w:rPr>
      </w:pPr>
      <w:r>
        <w:br w:type="page"/>
      </w:r>
    </w:p>
    <w:p w14:paraId="2DE93687" w14:textId="77777777" w:rsidR="006B518A" w:rsidRDefault="006B518A" w:rsidP="00E34C1D">
      <w:pPr>
        <w:pStyle w:val="Parrafo"/>
        <w:jc w:val="center"/>
      </w:pPr>
    </w:p>
    <w:p w14:paraId="611625EE" w14:textId="22B6483A" w:rsidR="006B518A" w:rsidRDefault="006B518A" w:rsidP="00E34C1D">
      <w:pPr>
        <w:pStyle w:val="Parrafo"/>
        <w:jc w:val="center"/>
      </w:pPr>
      <w:r>
        <w:t>Anexo 1</w:t>
      </w:r>
      <w:r w:rsidR="00923348">
        <w:t>7</w:t>
      </w:r>
      <w:r>
        <w:t>.c</w:t>
      </w:r>
    </w:p>
    <w:p w14:paraId="06845680" w14:textId="20B2055B" w:rsidR="006B518A" w:rsidRDefault="006B518A" w:rsidP="00E34C1D">
      <w:pPr>
        <w:pStyle w:val="Parrafo"/>
        <w:jc w:val="center"/>
      </w:pPr>
      <w:r w:rsidRPr="006B518A">
        <w:rPr>
          <w:noProof/>
          <w:lang w:eastAsia="es-VE"/>
        </w:rPr>
        <w:drawing>
          <wp:inline distT="0" distB="0" distL="0" distR="0" wp14:anchorId="688440B5" wp14:editId="5F69B7B4">
            <wp:extent cx="4715533" cy="1543265"/>
            <wp:effectExtent l="0" t="0" r="8890" b="0"/>
            <wp:docPr id="1419060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0643" name="Imagen 1" descr="Texto&#10;&#10;Descripción generada automáticamente"/>
                    <pic:cNvPicPr/>
                  </pic:nvPicPr>
                  <pic:blipFill>
                    <a:blip r:embed="rId106"/>
                    <a:stretch>
                      <a:fillRect/>
                    </a:stretch>
                  </pic:blipFill>
                  <pic:spPr>
                    <a:xfrm>
                      <a:off x="0" y="0"/>
                      <a:ext cx="4715533" cy="1543265"/>
                    </a:xfrm>
                    <a:prstGeom prst="rect">
                      <a:avLst/>
                    </a:prstGeom>
                  </pic:spPr>
                </pic:pic>
              </a:graphicData>
            </a:graphic>
          </wp:inline>
        </w:drawing>
      </w:r>
    </w:p>
    <w:p w14:paraId="2BC9548C" w14:textId="77777777" w:rsidR="006B518A" w:rsidRDefault="006B518A" w:rsidP="00E34C1D">
      <w:pPr>
        <w:pStyle w:val="Parrafo"/>
        <w:jc w:val="center"/>
      </w:pPr>
    </w:p>
    <w:p w14:paraId="292C3D4B" w14:textId="6D847535" w:rsidR="006B518A" w:rsidRDefault="006B518A" w:rsidP="00E34C1D">
      <w:pPr>
        <w:pStyle w:val="Parrafo"/>
        <w:jc w:val="center"/>
      </w:pPr>
      <w:r>
        <w:rPr>
          <w:noProof/>
          <w:lang w:eastAsia="es-VE"/>
        </w:rPr>
        <w:drawing>
          <wp:inline distT="0" distB="0" distL="0" distR="0" wp14:anchorId="5D5412B2" wp14:editId="56A75C15">
            <wp:extent cx="5445760" cy="2033270"/>
            <wp:effectExtent l="0" t="0" r="2540" b="5080"/>
            <wp:docPr id="158578213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5760" cy="2033270"/>
                    </a:xfrm>
                    <a:prstGeom prst="rect">
                      <a:avLst/>
                    </a:prstGeom>
                    <a:noFill/>
                    <a:ln>
                      <a:noFill/>
                    </a:ln>
                  </pic:spPr>
                </pic:pic>
              </a:graphicData>
            </a:graphic>
          </wp:inline>
        </w:drawing>
      </w:r>
    </w:p>
    <w:p w14:paraId="0095DC01" w14:textId="77777777" w:rsidR="006B518A" w:rsidRDefault="006B518A" w:rsidP="00E34C1D">
      <w:pPr>
        <w:pStyle w:val="Parrafo"/>
        <w:jc w:val="center"/>
      </w:pPr>
    </w:p>
    <w:p w14:paraId="1C6E4BE2" w14:textId="4E61CF4E" w:rsidR="006B518A" w:rsidRDefault="006B518A">
      <w:pPr>
        <w:rPr>
          <w:rFonts w:ascii="Times New Roman" w:hAnsi="Times New Roman"/>
          <w:sz w:val="24"/>
        </w:rPr>
      </w:pPr>
      <w:r>
        <w:br w:type="page"/>
      </w:r>
    </w:p>
    <w:p w14:paraId="195AB1A4" w14:textId="77777777" w:rsidR="006B518A" w:rsidRDefault="006B518A" w:rsidP="00E34C1D">
      <w:pPr>
        <w:pStyle w:val="Parrafo"/>
        <w:jc w:val="center"/>
      </w:pPr>
    </w:p>
    <w:p w14:paraId="6AF49B0B" w14:textId="385FF9FC" w:rsidR="006B518A" w:rsidRDefault="006B518A" w:rsidP="00E34C1D">
      <w:pPr>
        <w:pStyle w:val="Parrafo"/>
        <w:jc w:val="center"/>
      </w:pPr>
      <w:r>
        <w:t>Anexo 1</w:t>
      </w:r>
      <w:r w:rsidR="00923348">
        <w:t>7</w:t>
      </w:r>
      <w:r>
        <w:t>.d</w:t>
      </w:r>
    </w:p>
    <w:p w14:paraId="354403DD" w14:textId="447F111B" w:rsidR="006B518A" w:rsidRDefault="006B518A" w:rsidP="006B518A">
      <w:pPr>
        <w:pStyle w:val="Parrafo"/>
        <w:ind w:left="0" w:firstLine="0"/>
        <w:jc w:val="center"/>
      </w:pPr>
      <w:r w:rsidRPr="006B518A">
        <w:rPr>
          <w:noProof/>
          <w:lang w:eastAsia="es-VE"/>
        </w:rPr>
        <w:drawing>
          <wp:inline distT="0" distB="0" distL="0" distR="0" wp14:anchorId="59C01BCA" wp14:editId="1EDD4D4D">
            <wp:extent cx="6840855" cy="1332865"/>
            <wp:effectExtent l="0" t="0" r="0" b="635"/>
            <wp:docPr id="13182103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0363" name="Imagen 1" descr="Captura de pantalla de computadora&#10;&#10;Descripción generada automáticamente"/>
                    <pic:cNvPicPr/>
                  </pic:nvPicPr>
                  <pic:blipFill>
                    <a:blip r:embed="rId108"/>
                    <a:stretch>
                      <a:fillRect/>
                    </a:stretch>
                  </pic:blipFill>
                  <pic:spPr>
                    <a:xfrm>
                      <a:off x="0" y="0"/>
                      <a:ext cx="6840855" cy="1332865"/>
                    </a:xfrm>
                    <a:prstGeom prst="rect">
                      <a:avLst/>
                    </a:prstGeom>
                  </pic:spPr>
                </pic:pic>
              </a:graphicData>
            </a:graphic>
          </wp:inline>
        </w:drawing>
      </w:r>
    </w:p>
    <w:p w14:paraId="1040F22F" w14:textId="77777777" w:rsidR="006B518A" w:rsidRDefault="006B518A" w:rsidP="00E34C1D">
      <w:pPr>
        <w:pStyle w:val="Parrafo"/>
        <w:jc w:val="center"/>
      </w:pPr>
    </w:p>
    <w:p w14:paraId="23ED721A" w14:textId="2DA92A24" w:rsidR="006B518A" w:rsidRDefault="006B518A" w:rsidP="00E34C1D">
      <w:pPr>
        <w:pStyle w:val="Parrafo"/>
        <w:jc w:val="center"/>
      </w:pPr>
      <w:r>
        <w:t>Anexo1</w:t>
      </w:r>
      <w:r w:rsidR="00923348">
        <w:t>7</w:t>
      </w:r>
      <w:r>
        <w:t>.e</w:t>
      </w:r>
    </w:p>
    <w:p w14:paraId="71EFD1B9" w14:textId="20D80996" w:rsidR="006B518A" w:rsidRDefault="006B518A" w:rsidP="00E34C1D">
      <w:pPr>
        <w:pStyle w:val="Parrafo"/>
        <w:jc w:val="center"/>
      </w:pPr>
      <w:r>
        <w:rPr>
          <w:noProof/>
          <w:lang w:eastAsia="es-VE"/>
        </w:rPr>
        <w:drawing>
          <wp:inline distT="0" distB="0" distL="0" distR="0" wp14:anchorId="1578B80D" wp14:editId="65A5B32F">
            <wp:extent cx="5527040" cy="1938020"/>
            <wp:effectExtent l="0" t="0" r="0" b="5080"/>
            <wp:docPr id="1067047356"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7040" cy="1938020"/>
                    </a:xfrm>
                    <a:prstGeom prst="rect">
                      <a:avLst/>
                    </a:prstGeom>
                    <a:noFill/>
                    <a:ln>
                      <a:noFill/>
                    </a:ln>
                  </pic:spPr>
                </pic:pic>
              </a:graphicData>
            </a:graphic>
          </wp:inline>
        </w:drawing>
      </w:r>
    </w:p>
    <w:p w14:paraId="73639994" w14:textId="77777777" w:rsidR="006B518A" w:rsidRDefault="006B518A" w:rsidP="00E34C1D">
      <w:pPr>
        <w:pStyle w:val="Parrafo"/>
        <w:jc w:val="center"/>
      </w:pPr>
    </w:p>
    <w:p w14:paraId="330A564E" w14:textId="77777777" w:rsidR="006B518A" w:rsidRDefault="006B518A" w:rsidP="00E34C1D">
      <w:pPr>
        <w:pStyle w:val="Parrafo"/>
        <w:jc w:val="center"/>
      </w:pPr>
    </w:p>
    <w:p w14:paraId="739434DB" w14:textId="17BCB397" w:rsidR="006B518A" w:rsidRDefault="006B518A">
      <w:pPr>
        <w:rPr>
          <w:rFonts w:ascii="Times New Roman" w:hAnsi="Times New Roman"/>
          <w:sz w:val="24"/>
        </w:rPr>
      </w:pPr>
      <w:r>
        <w:br w:type="page"/>
      </w:r>
    </w:p>
    <w:p w14:paraId="3D426F6A" w14:textId="77777777" w:rsidR="006B518A" w:rsidRDefault="006B518A" w:rsidP="00E34C1D">
      <w:pPr>
        <w:pStyle w:val="Parrafo"/>
        <w:jc w:val="center"/>
      </w:pPr>
    </w:p>
    <w:p w14:paraId="2B7DDE50" w14:textId="65554DA0" w:rsidR="006B518A" w:rsidRDefault="006B518A" w:rsidP="00E34C1D">
      <w:pPr>
        <w:pStyle w:val="Parrafo"/>
        <w:jc w:val="center"/>
      </w:pPr>
      <w:r>
        <w:t>Anexo 1</w:t>
      </w:r>
      <w:r w:rsidR="00923348">
        <w:t>8</w:t>
      </w:r>
      <w:r w:rsidR="00A4233D">
        <w:t>.</w:t>
      </w:r>
      <w:r>
        <w:t>a</w:t>
      </w:r>
    </w:p>
    <w:p w14:paraId="0FE849AC" w14:textId="3A3C50B9" w:rsidR="006B518A" w:rsidRDefault="00A4233D" w:rsidP="00E34C1D">
      <w:pPr>
        <w:pStyle w:val="Parrafo"/>
        <w:jc w:val="center"/>
      </w:pPr>
      <w:r w:rsidRPr="00A4233D">
        <w:rPr>
          <w:noProof/>
          <w:lang w:eastAsia="es-VE"/>
        </w:rPr>
        <w:drawing>
          <wp:inline distT="0" distB="0" distL="0" distR="0" wp14:anchorId="02301605" wp14:editId="109055F9">
            <wp:extent cx="5934903" cy="1228896"/>
            <wp:effectExtent l="0" t="0" r="8890" b="9525"/>
            <wp:docPr id="2305695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953" name="Imagen 1" descr="Captura de pantalla de un celular&#10;&#10;Descripción generada automáticamente"/>
                    <pic:cNvPicPr/>
                  </pic:nvPicPr>
                  <pic:blipFill>
                    <a:blip r:embed="rId110"/>
                    <a:stretch>
                      <a:fillRect/>
                    </a:stretch>
                  </pic:blipFill>
                  <pic:spPr>
                    <a:xfrm>
                      <a:off x="0" y="0"/>
                      <a:ext cx="5934903" cy="1228896"/>
                    </a:xfrm>
                    <a:prstGeom prst="rect">
                      <a:avLst/>
                    </a:prstGeom>
                  </pic:spPr>
                </pic:pic>
              </a:graphicData>
            </a:graphic>
          </wp:inline>
        </w:drawing>
      </w:r>
    </w:p>
    <w:p w14:paraId="78D4F79A" w14:textId="77777777" w:rsidR="00A4233D" w:rsidRDefault="00A4233D" w:rsidP="00E34C1D">
      <w:pPr>
        <w:pStyle w:val="Parrafo"/>
        <w:jc w:val="center"/>
      </w:pPr>
    </w:p>
    <w:p w14:paraId="1E908A40" w14:textId="6F7FA5D1" w:rsidR="006B518A" w:rsidRDefault="00A4233D" w:rsidP="00E34C1D">
      <w:pPr>
        <w:pStyle w:val="Parrafo"/>
        <w:jc w:val="center"/>
      </w:pPr>
      <w:r>
        <w:t>Anexo 1</w:t>
      </w:r>
      <w:r w:rsidR="00923348">
        <w:t>8</w:t>
      </w:r>
      <w:r>
        <w:t>.b</w:t>
      </w:r>
    </w:p>
    <w:p w14:paraId="5DF80EDE" w14:textId="2F909B13" w:rsidR="00A4233D" w:rsidRDefault="00A4233D" w:rsidP="00E34C1D">
      <w:pPr>
        <w:pStyle w:val="Parrafo"/>
        <w:jc w:val="center"/>
      </w:pPr>
      <w:r>
        <w:rPr>
          <w:noProof/>
          <w:lang w:eastAsia="es-VE"/>
        </w:rPr>
        <w:drawing>
          <wp:inline distT="0" distB="0" distL="0" distR="0" wp14:anchorId="599A032A" wp14:editId="15050CFB">
            <wp:extent cx="5499735" cy="2019935"/>
            <wp:effectExtent l="0" t="0" r="5715" b="0"/>
            <wp:docPr id="689756122"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6122" name="Imagen 81"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9735" cy="2019935"/>
                    </a:xfrm>
                    <a:prstGeom prst="rect">
                      <a:avLst/>
                    </a:prstGeom>
                    <a:noFill/>
                    <a:ln>
                      <a:noFill/>
                    </a:ln>
                  </pic:spPr>
                </pic:pic>
              </a:graphicData>
            </a:graphic>
          </wp:inline>
        </w:drawing>
      </w:r>
    </w:p>
    <w:p w14:paraId="227328D4" w14:textId="77777777" w:rsidR="00A4233D" w:rsidRDefault="00A4233D" w:rsidP="00E34C1D">
      <w:pPr>
        <w:pStyle w:val="Parrafo"/>
        <w:jc w:val="center"/>
      </w:pPr>
    </w:p>
    <w:p w14:paraId="2FDD8C0A" w14:textId="61522DC1" w:rsidR="00A4233D" w:rsidRDefault="00A4233D">
      <w:pPr>
        <w:rPr>
          <w:rFonts w:ascii="Times New Roman" w:hAnsi="Times New Roman"/>
          <w:sz w:val="24"/>
        </w:rPr>
      </w:pPr>
      <w:r>
        <w:br w:type="page"/>
      </w:r>
    </w:p>
    <w:p w14:paraId="28B221F4" w14:textId="61958A14" w:rsidR="00A4233D" w:rsidRDefault="00A4233D" w:rsidP="00E34C1D">
      <w:pPr>
        <w:pStyle w:val="Parrafo"/>
        <w:jc w:val="center"/>
      </w:pPr>
    </w:p>
    <w:p w14:paraId="45D566A9" w14:textId="330F0113" w:rsidR="00A4233D" w:rsidRDefault="00A4233D" w:rsidP="00E34C1D">
      <w:pPr>
        <w:pStyle w:val="Parrafo"/>
        <w:jc w:val="center"/>
      </w:pPr>
      <w:r>
        <w:t>Anexo 1</w:t>
      </w:r>
      <w:r w:rsidR="00923348">
        <w:t>8</w:t>
      </w:r>
      <w:r>
        <w:t>.c</w:t>
      </w:r>
    </w:p>
    <w:p w14:paraId="66F1D394" w14:textId="75E878B1" w:rsidR="00A4233D" w:rsidRDefault="00A4233D" w:rsidP="00E34C1D">
      <w:pPr>
        <w:pStyle w:val="Parrafo"/>
        <w:jc w:val="center"/>
      </w:pPr>
      <w:r w:rsidRPr="00A4233D">
        <w:rPr>
          <w:noProof/>
          <w:lang w:eastAsia="es-VE"/>
        </w:rPr>
        <w:drawing>
          <wp:inline distT="0" distB="0" distL="0" distR="0" wp14:anchorId="726B0866" wp14:editId="758FB77C">
            <wp:extent cx="5430008" cy="1381318"/>
            <wp:effectExtent l="0" t="0" r="0" b="9525"/>
            <wp:docPr id="1703930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0984" name="Imagen 1" descr="Texto&#10;&#10;Descripción generada automáticamente"/>
                    <pic:cNvPicPr/>
                  </pic:nvPicPr>
                  <pic:blipFill>
                    <a:blip r:embed="rId112"/>
                    <a:stretch>
                      <a:fillRect/>
                    </a:stretch>
                  </pic:blipFill>
                  <pic:spPr>
                    <a:xfrm>
                      <a:off x="0" y="0"/>
                      <a:ext cx="5430008" cy="1381318"/>
                    </a:xfrm>
                    <a:prstGeom prst="rect">
                      <a:avLst/>
                    </a:prstGeom>
                  </pic:spPr>
                </pic:pic>
              </a:graphicData>
            </a:graphic>
          </wp:inline>
        </w:drawing>
      </w:r>
    </w:p>
    <w:p w14:paraId="75A3E9EC" w14:textId="77777777" w:rsidR="00A4233D" w:rsidRDefault="00A4233D" w:rsidP="00E34C1D">
      <w:pPr>
        <w:pStyle w:val="Parrafo"/>
        <w:jc w:val="center"/>
      </w:pPr>
    </w:p>
    <w:p w14:paraId="6153026A" w14:textId="2DED5C46" w:rsidR="00A4233D" w:rsidRDefault="00A4233D" w:rsidP="00E34C1D">
      <w:pPr>
        <w:pStyle w:val="Parrafo"/>
        <w:jc w:val="center"/>
      </w:pPr>
      <w:r>
        <w:t>Anexo 1</w:t>
      </w:r>
      <w:r w:rsidR="00923348">
        <w:t>8</w:t>
      </w:r>
      <w:r>
        <w:t>.d</w:t>
      </w:r>
    </w:p>
    <w:p w14:paraId="0B387970" w14:textId="77777777" w:rsidR="00A4233D" w:rsidRDefault="00A4233D" w:rsidP="00E34C1D">
      <w:pPr>
        <w:pStyle w:val="Parrafo"/>
        <w:jc w:val="center"/>
      </w:pPr>
    </w:p>
    <w:p w14:paraId="1C13F2FC" w14:textId="77777777" w:rsidR="00A4233D" w:rsidRDefault="00A4233D" w:rsidP="00E34C1D">
      <w:pPr>
        <w:pStyle w:val="Parrafo"/>
        <w:jc w:val="center"/>
      </w:pPr>
    </w:p>
    <w:p w14:paraId="504B533A" w14:textId="77777777" w:rsidR="00A4233D" w:rsidRDefault="00A4233D" w:rsidP="00E34C1D">
      <w:pPr>
        <w:pStyle w:val="Parrafo"/>
        <w:jc w:val="center"/>
      </w:pPr>
    </w:p>
    <w:p w14:paraId="39404570" w14:textId="71B4AA88" w:rsidR="00A4233D" w:rsidRDefault="00A4233D">
      <w:pPr>
        <w:rPr>
          <w:rFonts w:ascii="Times New Roman" w:hAnsi="Times New Roman"/>
          <w:sz w:val="24"/>
        </w:rPr>
      </w:pPr>
      <w:r>
        <w:br w:type="page"/>
      </w:r>
    </w:p>
    <w:p w14:paraId="3AFF233C" w14:textId="77777777" w:rsidR="00A4233D" w:rsidRDefault="00A4233D" w:rsidP="00E34C1D">
      <w:pPr>
        <w:pStyle w:val="Parrafo"/>
        <w:jc w:val="center"/>
      </w:pPr>
    </w:p>
    <w:p w14:paraId="7B7B5CA5" w14:textId="7BF7EFDF" w:rsidR="00A4233D" w:rsidRDefault="00A4233D" w:rsidP="00E34C1D">
      <w:pPr>
        <w:pStyle w:val="Parrafo"/>
        <w:jc w:val="center"/>
      </w:pPr>
      <w:r>
        <w:t xml:space="preserve">Anexo </w:t>
      </w:r>
      <w:r w:rsidR="00923348">
        <w:t>19</w:t>
      </w:r>
      <w:r>
        <w:t>.a</w:t>
      </w:r>
    </w:p>
    <w:p w14:paraId="0CF78791" w14:textId="5BBFCA62" w:rsidR="00A4233D" w:rsidRDefault="00A4233D" w:rsidP="00E34C1D">
      <w:pPr>
        <w:pStyle w:val="Parrafo"/>
        <w:jc w:val="center"/>
      </w:pPr>
      <w:r w:rsidRPr="00A4233D">
        <w:rPr>
          <w:noProof/>
          <w:lang w:eastAsia="es-VE"/>
        </w:rPr>
        <w:drawing>
          <wp:inline distT="0" distB="0" distL="0" distR="0" wp14:anchorId="67C3ED2A" wp14:editId="3D8FD161">
            <wp:extent cx="4010585" cy="1419423"/>
            <wp:effectExtent l="0" t="0" r="9525" b="9525"/>
            <wp:docPr id="12957298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9894" name="Imagen 1" descr="Texto&#10;&#10;Descripción generada automáticamente"/>
                    <pic:cNvPicPr/>
                  </pic:nvPicPr>
                  <pic:blipFill>
                    <a:blip r:embed="rId113"/>
                    <a:stretch>
                      <a:fillRect/>
                    </a:stretch>
                  </pic:blipFill>
                  <pic:spPr>
                    <a:xfrm>
                      <a:off x="0" y="0"/>
                      <a:ext cx="4010585" cy="1419423"/>
                    </a:xfrm>
                    <a:prstGeom prst="rect">
                      <a:avLst/>
                    </a:prstGeom>
                  </pic:spPr>
                </pic:pic>
              </a:graphicData>
            </a:graphic>
          </wp:inline>
        </w:drawing>
      </w:r>
    </w:p>
    <w:p w14:paraId="3B8780D6" w14:textId="77777777" w:rsidR="00A4233D" w:rsidRDefault="00A4233D" w:rsidP="00E34C1D">
      <w:pPr>
        <w:pStyle w:val="Parrafo"/>
        <w:jc w:val="center"/>
      </w:pPr>
    </w:p>
    <w:p w14:paraId="71B0DA04" w14:textId="3F06E281" w:rsidR="00A4233D" w:rsidRDefault="00A4233D" w:rsidP="00E34C1D">
      <w:pPr>
        <w:pStyle w:val="Parrafo"/>
        <w:jc w:val="center"/>
      </w:pPr>
      <w:r>
        <w:t xml:space="preserve">Anexo </w:t>
      </w:r>
      <w:r w:rsidR="00923348">
        <w:t>19</w:t>
      </w:r>
      <w:r>
        <w:t>.b</w:t>
      </w:r>
    </w:p>
    <w:p w14:paraId="2363716A" w14:textId="77777777" w:rsidR="00A4233D" w:rsidRDefault="00A4233D" w:rsidP="00E34C1D">
      <w:pPr>
        <w:pStyle w:val="Parrafo"/>
        <w:jc w:val="center"/>
      </w:pPr>
    </w:p>
    <w:p w14:paraId="769984AF" w14:textId="620C873D" w:rsidR="00A4233D" w:rsidRDefault="00A4233D" w:rsidP="00E34C1D">
      <w:pPr>
        <w:pStyle w:val="Parrafo"/>
        <w:jc w:val="center"/>
      </w:pPr>
      <w:r>
        <w:rPr>
          <w:noProof/>
          <w:lang w:eastAsia="es-VE"/>
        </w:rPr>
        <w:drawing>
          <wp:inline distT="0" distB="0" distL="0" distR="0" wp14:anchorId="669BBFC2" wp14:editId="188C8665">
            <wp:extent cx="5445760" cy="2033270"/>
            <wp:effectExtent l="0" t="0" r="2540" b="5080"/>
            <wp:docPr id="142623639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5760" cy="2033270"/>
                    </a:xfrm>
                    <a:prstGeom prst="rect">
                      <a:avLst/>
                    </a:prstGeom>
                    <a:noFill/>
                    <a:ln>
                      <a:noFill/>
                    </a:ln>
                  </pic:spPr>
                </pic:pic>
              </a:graphicData>
            </a:graphic>
          </wp:inline>
        </w:drawing>
      </w:r>
    </w:p>
    <w:p w14:paraId="2B980728" w14:textId="77777777" w:rsidR="00A4233D" w:rsidRDefault="00A4233D" w:rsidP="00E34C1D">
      <w:pPr>
        <w:pStyle w:val="Parrafo"/>
        <w:jc w:val="center"/>
      </w:pPr>
    </w:p>
    <w:p w14:paraId="685C00EE" w14:textId="2C9C9BFB" w:rsidR="00A4233D" w:rsidRDefault="00A4233D">
      <w:pPr>
        <w:rPr>
          <w:rFonts w:ascii="Times New Roman" w:hAnsi="Times New Roman"/>
          <w:sz w:val="24"/>
        </w:rPr>
      </w:pPr>
      <w:r>
        <w:br w:type="page"/>
      </w:r>
    </w:p>
    <w:p w14:paraId="0F18BDC9" w14:textId="77777777" w:rsidR="00A4233D" w:rsidRDefault="00A4233D" w:rsidP="00E34C1D">
      <w:pPr>
        <w:pStyle w:val="Parrafo"/>
        <w:jc w:val="center"/>
      </w:pPr>
    </w:p>
    <w:p w14:paraId="74B2F59C" w14:textId="6BF796FE" w:rsidR="00A4233D" w:rsidRDefault="00A4233D" w:rsidP="00E34C1D">
      <w:pPr>
        <w:pStyle w:val="Parrafo"/>
        <w:jc w:val="center"/>
      </w:pPr>
      <w:r>
        <w:t xml:space="preserve">Anexo </w:t>
      </w:r>
      <w:r w:rsidR="0064236F">
        <w:t>19</w:t>
      </w:r>
      <w:r>
        <w:t>.c</w:t>
      </w:r>
    </w:p>
    <w:p w14:paraId="5B0AD6C7" w14:textId="48726F21" w:rsidR="00A4233D" w:rsidRDefault="00796468" w:rsidP="00E34C1D">
      <w:pPr>
        <w:pStyle w:val="Parrafo"/>
        <w:jc w:val="center"/>
      </w:pPr>
      <w:r w:rsidRPr="00796468">
        <w:rPr>
          <w:noProof/>
          <w:lang w:eastAsia="es-VE"/>
        </w:rPr>
        <w:drawing>
          <wp:inline distT="0" distB="0" distL="0" distR="0" wp14:anchorId="691E1D7A" wp14:editId="7E75D34B">
            <wp:extent cx="3191320" cy="1381318"/>
            <wp:effectExtent l="0" t="0" r="0" b="9525"/>
            <wp:docPr id="41508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578" name="Imagen 1" descr="Texto&#10;&#10;Descripción generada automáticamente"/>
                    <pic:cNvPicPr/>
                  </pic:nvPicPr>
                  <pic:blipFill>
                    <a:blip r:embed="rId115"/>
                    <a:stretch>
                      <a:fillRect/>
                    </a:stretch>
                  </pic:blipFill>
                  <pic:spPr>
                    <a:xfrm>
                      <a:off x="0" y="0"/>
                      <a:ext cx="3191320" cy="1381318"/>
                    </a:xfrm>
                    <a:prstGeom prst="rect">
                      <a:avLst/>
                    </a:prstGeom>
                  </pic:spPr>
                </pic:pic>
              </a:graphicData>
            </a:graphic>
          </wp:inline>
        </w:drawing>
      </w:r>
    </w:p>
    <w:p w14:paraId="7965D4CC" w14:textId="77777777" w:rsidR="00A4233D" w:rsidRDefault="00A4233D" w:rsidP="00E34C1D">
      <w:pPr>
        <w:pStyle w:val="Parrafo"/>
        <w:jc w:val="center"/>
      </w:pPr>
    </w:p>
    <w:p w14:paraId="1CBFA4D9" w14:textId="480386DB" w:rsidR="00A4233D" w:rsidRDefault="00796468" w:rsidP="00E34C1D">
      <w:pPr>
        <w:pStyle w:val="Parrafo"/>
        <w:jc w:val="center"/>
      </w:pPr>
      <w:r>
        <w:rPr>
          <w:noProof/>
          <w:lang w:eastAsia="es-VE"/>
        </w:rPr>
        <w:drawing>
          <wp:inline distT="0" distB="0" distL="0" distR="0" wp14:anchorId="626A98A9" wp14:editId="07C5BD80">
            <wp:extent cx="5473065" cy="1938020"/>
            <wp:effectExtent l="0" t="0" r="0" b="5080"/>
            <wp:docPr id="104918941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3065" cy="1938020"/>
                    </a:xfrm>
                    <a:prstGeom prst="rect">
                      <a:avLst/>
                    </a:prstGeom>
                    <a:noFill/>
                    <a:ln>
                      <a:noFill/>
                    </a:ln>
                  </pic:spPr>
                </pic:pic>
              </a:graphicData>
            </a:graphic>
          </wp:inline>
        </w:drawing>
      </w:r>
    </w:p>
    <w:p w14:paraId="1DE2C789" w14:textId="77777777" w:rsidR="00A4233D" w:rsidRDefault="00A4233D" w:rsidP="00E34C1D">
      <w:pPr>
        <w:pStyle w:val="Parrafo"/>
        <w:jc w:val="center"/>
      </w:pPr>
    </w:p>
    <w:p w14:paraId="5F9C7D2D" w14:textId="04A6D69A" w:rsidR="00796468" w:rsidRDefault="00796468">
      <w:pPr>
        <w:rPr>
          <w:rFonts w:ascii="Times New Roman" w:hAnsi="Times New Roman"/>
          <w:sz w:val="24"/>
        </w:rPr>
      </w:pPr>
      <w:r>
        <w:br w:type="page"/>
      </w:r>
    </w:p>
    <w:p w14:paraId="0F83722B" w14:textId="77777777" w:rsidR="00796468" w:rsidRDefault="00796468" w:rsidP="00E34C1D">
      <w:pPr>
        <w:pStyle w:val="Parrafo"/>
        <w:jc w:val="center"/>
      </w:pPr>
    </w:p>
    <w:p w14:paraId="107CBCC6" w14:textId="22E4D28C" w:rsidR="00796468" w:rsidRDefault="00796468" w:rsidP="00E34C1D">
      <w:pPr>
        <w:pStyle w:val="Parrafo"/>
        <w:jc w:val="center"/>
      </w:pPr>
      <w:r>
        <w:t xml:space="preserve">Anexo </w:t>
      </w:r>
      <w:r w:rsidR="00923348">
        <w:t>19</w:t>
      </w:r>
      <w:r>
        <w:t>.d</w:t>
      </w:r>
    </w:p>
    <w:p w14:paraId="516B8EF9" w14:textId="562321DB" w:rsidR="00796468" w:rsidRDefault="00796468" w:rsidP="00E34C1D">
      <w:pPr>
        <w:pStyle w:val="Parrafo"/>
        <w:jc w:val="center"/>
      </w:pPr>
      <w:r w:rsidRPr="00796468">
        <w:rPr>
          <w:noProof/>
          <w:lang w:eastAsia="es-VE"/>
        </w:rPr>
        <w:drawing>
          <wp:inline distT="0" distB="0" distL="0" distR="0" wp14:anchorId="1CD6A242" wp14:editId="443E27ED">
            <wp:extent cx="3867690" cy="1390844"/>
            <wp:effectExtent l="0" t="0" r="0" b="0"/>
            <wp:docPr id="537696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6852" name="Imagen 1" descr="Texto&#10;&#10;Descripción generada automáticamente"/>
                    <pic:cNvPicPr/>
                  </pic:nvPicPr>
                  <pic:blipFill>
                    <a:blip r:embed="rId117"/>
                    <a:stretch>
                      <a:fillRect/>
                    </a:stretch>
                  </pic:blipFill>
                  <pic:spPr>
                    <a:xfrm>
                      <a:off x="0" y="0"/>
                      <a:ext cx="3867690" cy="1390844"/>
                    </a:xfrm>
                    <a:prstGeom prst="rect">
                      <a:avLst/>
                    </a:prstGeom>
                  </pic:spPr>
                </pic:pic>
              </a:graphicData>
            </a:graphic>
          </wp:inline>
        </w:drawing>
      </w:r>
    </w:p>
    <w:p w14:paraId="39B88889" w14:textId="77777777" w:rsidR="00796468" w:rsidRDefault="00796468" w:rsidP="00E34C1D">
      <w:pPr>
        <w:pStyle w:val="Parrafo"/>
        <w:jc w:val="center"/>
      </w:pPr>
    </w:p>
    <w:p w14:paraId="6FECC33D" w14:textId="26105B63" w:rsidR="00796468" w:rsidRDefault="00796468" w:rsidP="00E34C1D">
      <w:pPr>
        <w:pStyle w:val="Parrafo"/>
        <w:jc w:val="center"/>
      </w:pPr>
      <w:r>
        <w:t xml:space="preserve">Anexo </w:t>
      </w:r>
      <w:r w:rsidR="00923348">
        <w:t>19</w:t>
      </w:r>
      <w:r>
        <w:t>.e</w:t>
      </w:r>
    </w:p>
    <w:p w14:paraId="0D51148A" w14:textId="7C4E8949" w:rsidR="00796468" w:rsidRDefault="00796468" w:rsidP="00E34C1D">
      <w:pPr>
        <w:pStyle w:val="Parrafo"/>
        <w:jc w:val="center"/>
      </w:pPr>
      <w:r>
        <w:rPr>
          <w:noProof/>
          <w:lang w:eastAsia="es-VE"/>
        </w:rPr>
        <w:drawing>
          <wp:inline distT="0" distB="0" distL="0" distR="0" wp14:anchorId="7A1EEB72" wp14:editId="1F5789CF">
            <wp:extent cx="5431790" cy="1951355"/>
            <wp:effectExtent l="0" t="0" r="0" b="0"/>
            <wp:docPr id="141462115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1790" cy="1951355"/>
                    </a:xfrm>
                    <a:prstGeom prst="rect">
                      <a:avLst/>
                    </a:prstGeom>
                    <a:noFill/>
                    <a:ln>
                      <a:noFill/>
                    </a:ln>
                  </pic:spPr>
                </pic:pic>
              </a:graphicData>
            </a:graphic>
          </wp:inline>
        </w:drawing>
      </w:r>
    </w:p>
    <w:p w14:paraId="26E365AC" w14:textId="77777777" w:rsidR="00796468" w:rsidRDefault="00796468" w:rsidP="00E34C1D">
      <w:pPr>
        <w:pStyle w:val="Parrafo"/>
        <w:jc w:val="center"/>
      </w:pPr>
    </w:p>
    <w:p w14:paraId="4BF30FD5" w14:textId="77777777" w:rsidR="00796468" w:rsidRDefault="00796468" w:rsidP="00E34C1D">
      <w:pPr>
        <w:pStyle w:val="Parrafo"/>
        <w:jc w:val="center"/>
      </w:pPr>
    </w:p>
    <w:p w14:paraId="66C533E4" w14:textId="366496C2" w:rsidR="00796468" w:rsidRDefault="00796468">
      <w:pPr>
        <w:rPr>
          <w:rFonts w:ascii="Times New Roman" w:hAnsi="Times New Roman"/>
          <w:sz w:val="24"/>
        </w:rPr>
      </w:pPr>
      <w:r>
        <w:br w:type="page"/>
      </w:r>
    </w:p>
    <w:p w14:paraId="4BF85DA7" w14:textId="77777777" w:rsidR="00796468" w:rsidRDefault="00796468" w:rsidP="00E34C1D">
      <w:pPr>
        <w:pStyle w:val="Parrafo"/>
        <w:jc w:val="center"/>
      </w:pPr>
    </w:p>
    <w:p w14:paraId="36156F3B" w14:textId="3358A1B3" w:rsidR="00796468" w:rsidRDefault="00796468" w:rsidP="00E34C1D">
      <w:pPr>
        <w:pStyle w:val="Parrafo"/>
        <w:jc w:val="center"/>
      </w:pPr>
      <w:r>
        <w:t>Anexo 21.a</w:t>
      </w:r>
    </w:p>
    <w:p w14:paraId="369F28D8" w14:textId="1222C003" w:rsidR="00796468" w:rsidRDefault="00796468" w:rsidP="00796468">
      <w:pPr>
        <w:pStyle w:val="Parrafo"/>
        <w:ind w:left="0" w:firstLine="0"/>
        <w:jc w:val="center"/>
      </w:pPr>
      <w:r w:rsidRPr="00796468">
        <w:rPr>
          <w:noProof/>
          <w:lang w:eastAsia="es-VE"/>
        </w:rPr>
        <w:drawing>
          <wp:inline distT="0" distB="0" distL="0" distR="0" wp14:anchorId="5A2CEEBB" wp14:editId="1DC8F595">
            <wp:extent cx="6840855" cy="1809115"/>
            <wp:effectExtent l="0" t="0" r="0" b="635"/>
            <wp:docPr id="6329233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23395" name="Imagen 1" descr="Interfaz de usuario gráfica, Texto&#10;&#10;Descripción generada automáticamente"/>
                    <pic:cNvPicPr/>
                  </pic:nvPicPr>
                  <pic:blipFill>
                    <a:blip r:embed="rId119"/>
                    <a:stretch>
                      <a:fillRect/>
                    </a:stretch>
                  </pic:blipFill>
                  <pic:spPr>
                    <a:xfrm>
                      <a:off x="0" y="0"/>
                      <a:ext cx="6840855" cy="1809115"/>
                    </a:xfrm>
                    <a:prstGeom prst="rect">
                      <a:avLst/>
                    </a:prstGeom>
                  </pic:spPr>
                </pic:pic>
              </a:graphicData>
            </a:graphic>
          </wp:inline>
        </w:drawing>
      </w:r>
    </w:p>
    <w:p w14:paraId="007361F2" w14:textId="77777777" w:rsidR="00796468" w:rsidRDefault="00796468" w:rsidP="00E34C1D">
      <w:pPr>
        <w:pStyle w:val="Parrafo"/>
        <w:jc w:val="center"/>
      </w:pPr>
    </w:p>
    <w:p w14:paraId="6B2F358F" w14:textId="54B30393" w:rsidR="00796468" w:rsidRDefault="00796468" w:rsidP="00E34C1D">
      <w:pPr>
        <w:pStyle w:val="Parrafo"/>
        <w:jc w:val="center"/>
      </w:pPr>
      <w:r>
        <w:t>Anexo 21.b</w:t>
      </w:r>
    </w:p>
    <w:p w14:paraId="636C891B" w14:textId="563D0A86" w:rsidR="00796468" w:rsidRDefault="00796468" w:rsidP="00E34C1D">
      <w:pPr>
        <w:pStyle w:val="Parrafo"/>
        <w:jc w:val="center"/>
      </w:pPr>
      <w:r>
        <w:rPr>
          <w:noProof/>
          <w:lang w:eastAsia="es-VE"/>
        </w:rPr>
        <w:drawing>
          <wp:inline distT="0" distB="0" distL="0" distR="0" wp14:anchorId="40A3E4FC" wp14:editId="67377980">
            <wp:extent cx="5418455" cy="1965325"/>
            <wp:effectExtent l="0" t="0" r="0" b="0"/>
            <wp:docPr id="262273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8455" cy="1965325"/>
                    </a:xfrm>
                    <a:prstGeom prst="rect">
                      <a:avLst/>
                    </a:prstGeom>
                    <a:noFill/>
                    <a:ln>
                      <a:noFill/>
                    </a:ln>
                  </pic:spPr>
                </pic:pic>
              </a:graphicData>
            </a:graphic>
          </wp:inline>
        </w:drawing>
      </w:r>
    </w:p>
    <w:p w14:paraId="5E216BC1" w14:textId="77777777" w:rsidR="00796468" w:rsidRDefault="00796468" w:rsidP="00E34C1D">
      <w:pPr>
        <w:pStyle w:val="Parrafo"/>
        <w:jc w:val="center"/>
      </w:pPr>
    </w:p>
    <w:p w14:paraId="192DAFE8" w14:textId="08C20DFC" w:rsidR="00796468" w:rsidRDefault="00796468">
      <w:pPr>
        <w:rPr>
          <w:rFonts w:ascii="Times New Roman" w:hAnsi="Times New Roman"/>
          <w:sz w:val="24"/>
        </w:rPr>
      </w:pPr>
      <w:r>
        <w:br w:type="page"/>
      </w:r>
    </w:p>
    <w:p w14:paraId="179F2097" w14:textId="77777777" w:rsidR="00796468" w:rsidRDefault="00796468" w:rsidP="00E34C1D">
      <w:pPr>
        <w:pStyle w:val="Parrafo"/>
        <w:jc w:val="center"/>
      </w:pPr>
    </w:p>
    <w:p w14:paraId="1E167A1C" w14:textId="23F9CFAC" w:rsidR="00796468" w:rsidRDefault="00796468" w:rsidP="00E34C1D">
      <w:pPr>
        <w:pStyle w:val="Parrafo"/>
        <w:jc w:val="center"/>
      </w:pPr>
      <w:r>
        <w:t xml:space="preserve">Anexo </w:t>
      </w:r>
      <w:r w:rsidR="00923348">
        <w:t>20</w:t>
      </w:r>
      <w:r>
        <w:t>.c</w:t>
      </w:r>
    </w:p>
    <w:p w14:paraId="6E8FAC7B" w14:textId="4EF24C45" w:rsidR="00796468" w:rsidRDefault="00796468" w:rsidP="00796468">
      <w:pPr>
        <w:pStyle w:val="Parrafo"/>
        <w:ind w:left="0" w:firstLine="0"/>
      </w:pPr>
      <w:r w:rsidRPr="00796468">
        <w:rPr>
          <w:noProof/>
          <w:lang w:eastAsia="es-VE"/>
        </w:rPr>
        <w:drawing>
          <wp:inline distT="0" distB="0" distL="0" distR="0" wp14:anchorId="4064CA0F" wp14:editId="799788FE">
            <wp:extent cx="6840855" cy="2092325"/>
            <wp:effectExtent l="0" t="0" r="0" b="3175"/>
            <wp:docPr id="1307188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632" name="Imagen 1" descr="Texto&#10;&#10;Descripción generada automáticamente"/>
                    <pic:cNvPicPr/>
                  </pic:nvPicPr>
                  <pic:blipFill>
                    <a:blip r:embed="rId121"/>
                    <a:stretch>
                      <a:fillRect/>
                    </a:stretch>
                  </pic:blipFill>
                  <pic:spPr>
                    <a:xfrm>
                      <a:off x="0" y="0"/>
                      <a:ext cx="6840855" cy="2092325"/>
                    </a:xfrm>
                    <a:prstGeom prst="rect">
                      <a:avLst/>
                    </a:prstGeom>
                  </pic:spPr>
                </pic:pic>
              </a:graphicData>
            </a:graphic>
          </wp:inline>
        </w:drawing>
      </w:r>
    </w:p>
    <w:p w14:paraId="5375E6B2" w14:textId="77777777" w:rsidR="00796468" w:rsidRDefault="00796468" w:rsidP="00E34C1D">
      <w:pPr>
        <w:pStyle w:val="Parrafo"/>
        <w:jc w:val="center"/>
      </w:pPr>
    </w:p>
    <w:p w14:paraId="03E77D38" w14:textId="4DD5B6FE" w:rsidR="00796468" w:rsidRDefault="00796468" w:rsidP="00E34C1D">
      <w:pPr>
        <w:pStyle w:val="Parrafo"/>
        <w:jc w:val="center"/>
      </w:pPr>
      <w:r>
        <w:t>Anexo 2</w:t>
      </w:r>
      <w:r w:rsidR="00923348">
        <w:t>0</w:t>
      </w:r>
      <w:r>
        <w:t>.d</w:t>
      </w:r>
    </w:p>
    <w:p w14:paraId="6C3755A5" w14:textId="01C406AD" w:rsidR="00796468" w:rsidRDefault="00796468" w:rsidP="00E34C1D">
      <w:pPr>
        <w:pStyle w:val="Parrafo"/>
        <w:jc w:val="center"/>
      </w:pPr>
      <w:r>
        <w:rPr>
          <w:noProof/>
          <w:lang w:eastAsia="es-VE"/>
        </w:rPr>
        <w:drawing>
          <wp:inline distT="0" distB="0" distL="0" distR="0" wp14:anchorId="7A94CBF8" wp14:editId="420CD7EA">
            <wp:extent cx="5473065" cy="1910715"/>
            <wp:effectExtent l="0" t="0" r="0" b="0"/>
            <wp:docPr id="200035413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3065" cy="1910715"/>
                    </a:xfrm>
                    <a:prstGeom prst="rect">
                      <a:avLst/>
                    </a:prstGeom>
                    <a:noFill/>
                    <a:ln>
                      <a:noFill/>
                    </a:ln>
                  </pic:spPr>
                </pic:pic>
              </a:graphicData>
            </a:graphic>
          </wp:inline>
        </w:drawing>
      </w:r>
    </w:p>
    <w:p w14:paraId="4A0F14CC" w14:textId="77777777" w:rsidR="00796468" w:rsidRDefault="00796468" w:rsidP="00E34C1D">
      <w:pPr>
        <w:pStyle w:val="Parrafo"/>
        <w:jc w:val="center"/>
      </w:pPr>
    </w:p>
    <w:p w14:paraId="1EE1358C" w14:textId="40D0013E" w:rsidR="00796468" w:rsidRDefault="00796468">
      <w:pPr>
        <w:rPr>
          <w:rFonts w:ascii="Times New Roman" w:hAnsi="Times New Roman"/>
          <w:sz w:val="24"/>
        </w:rPr>
      </w:pPr>
      <w:r>
        <w:br w:type="page"/>
      </w:r>
    </w:p>
    <w:p w14:paraId="06CC8902" w14:textId="77777777" w:rsidR="00796468" w:rsidRDefault="00796468" w:rsidP="00E34C1D">
      <w:pPr>
        <w:pStyle w:val="Parrafo"/>
        <w:jc w:val="center"/>
      </w:pPr>
    </w:p>
    <w:p w14:paraId="6D58F8BD" w14:textId="08453FF3" w:rsidR="00796468" w:rsidRDefault="00796468" w:rsidP="00E34C1D">
      <w:pPr>
        <w:pStyle w:val="Parrafo"/>
        <w:jc w:val="center"/>
      </w:pPr>
      <w:r>
        <w:t>Anexo 21.e</w:t>
      </w:r>
    </w:p>
    <w:p w14:paraId="63B82EBA" w14:textId="5C23E5E0" w:rsidR="00796468" w:rsidRDefault="00796468" w:rsidP="00796468">
      <w:pPr>
        <w:pStyle w:val="Parrafo"/>
        <w:ind w:left="0" w:firstLine="0"/>
      </w:pPr>
      <w:r w:rsidRPr="00796468">
        <w:rPr>
          <w:noProof/>
          <w:lang w:eastAsia="es-VE"/>
        </w:rPr>
        <w:drawing>
          <wp:inline distT="0" distB="0" distL="0" distR="0" wp14:anchorId="6836989E" wp14:editId="72E554B7">
            <wp:extent cx="6840855" cy="2055495"/>
            <wp:effectExtent l="0" t="0" r="0" b="1905"/>
            <wp:docPr id="1266523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3686" name="Imagen 1" descr="Texto&#10;&#10;Descripción generada automáticamente"/>
                    <pic:cNvPicPr/>
                  </pic:nvPicPr>
                  <pic:blipFill>
                    <a:blip r:embed="rId123"/>
                    <a:stretch>
                      <a:fillRect/>
                    </a:stretch>
                  </pic:blipFill>
                  <pic:spPr>
                    <a:xfrm>
                      <a:off x="0" y="0"/>
                      <a:ext cx="6840855" cy="2055495"/>
                    </a:xfrm>
                    <a:prstGeom prst="rect">
                      <a:avLst/>
                    </a:prstGeom>
                  </pic:spPr>
                </pic:pic>
              </a:graphicData>
            </a:graphic>
          </wp:inline>
        </w:drawing>
      </w:r>
    </w:p>
    <w:p w14:paraId="1C48FCCF" w14:textId="77777777" w:rsidR="00796468" w:rsidRDefault="00796468" w:rsidP="00E34C1D">
      <w:pPr>
        <w:pStyle w:val="Parrafo"/>
        <w:jc w:val="center"/>
      </w:pPr>
    </w:p>
    <w:p w14:paraId="167B26F1" w14:textId="299C1347" w:rsidR="00796468" w:rsidRDefault="00796468" w:rsidP="00E34C1D">
      <w:pPr>
        <w:pStyle w:val="Parrafo"/>
        <w:jc w:val="center"/>
      </w:pPr>
      <w:r>
        <w:t>Anexo 21.f</w:t>
      </w:r>
    </w:p>
    <w:p w14:paraId="7CEB04C7" w14:textId="726FDE4C" w:rsidR="00796468" w:rsidRDefault="00796468" w:rsidP="00E34C1D">
      <w:pPr>
        <w:pStyle w:val="Parrafo"/>
        <w:jc w:val="center"/>
      </w:pPr>
      <w:r>
        <w:rPr>
          <w:noProof/>
          <w:lang w:eastAsia="es-VE"/>
        </w:rPr>
        <w:drawing>
          <wp:inline distT="0" distB="0" distL="0" distR="0" wp14:anchorId="6174974D" wp14:editId="06B54049">
            <wp:extent cx="5473065" cy="1938020"/>
            <wp:effectExtent l="0" t="0" r="0" b="5080"/>
            <wp:docPr id="153634963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3065" cy="1938020"/>
                    </a:xfrm>
                    <a:prstGeom prst="rect">
                      <a:avLst/>
                    </a:prstGeom>
                    <a:noFill/>
                    <a:ln>
                      <a:noFill/>
                    </a:ln>
                  </pic:spPr>
                </pic:pic>
              </a:graphicData>
            </a:graphic>
          </wp:inline>
        </w:drawing>
      </w:r>
    </w:p>
    <w:p w14:paraId="65B37AB5" w14:textId="77777777" w:rsidR="00796468" w:rsidRDefault="00796468" w:rsidP="00E34C1D">
      <w:pPr>
        <w:pStyle w:val="Parrafo"/>
        <w:jc w:val="center"/>
      </w:pPr>
    </w:p>
    <w:p w14:paraId="4DF13A76" w14:textId="3A5C9949" w:rsidR="00796468" w:rsidRDefault="00796468">
      <w:pPr>
        <w:rPr>
          <w:rFonts w:ascii="Times New Roman" w:hAnsi="Times New Roman"/>
          <w:sz w:val="24"/>
        </w:rPr>
      </w:pPr>
      <w:r>
        <w:br w:type="page"/>
      </w:r>
    </w:p>
    <w:p w14:paraId="0D7145E3" w14:textId="77777777" w:rsidR="00796468" w:rsidRDefault="00796468" w:rsidP="00E34C1D">
      <w:pPr>
        <w:pStyle w:val="Parrafo"/>
        <w:jc w:val="center"/>
      </w:pPr>
    </w:p>
    <w:p w14:paraId="135EB549" w14:textId="3B675BD6" w:rsidR="00796468" w:rsidRDefault="00796468" w:rsidP="00E34C1D">
      <w:pPr>
        <w:pStyle w:val="Parrafo"/>
        <w:jc w:val="center"/>
      </w:pPr>
      <w:r>
        <w:t>Anexo 2</w:t>
      </w:r>
      <w:r w:rsidR="00923348">
        <w:t>0</w:t>
      </w:r>
      <w:r>
        <w:t>.g</w:t>
      </w:r>
    </w:p>
    <w:p w14:paraId="1F9F9D95" w14:textId="6422229B" w:rsidR="00796468" w:rsidRDefault="00796468" w:rsidP="00796468">
      <w:pPr>
        <w:pStyle w:val="Parrafo"/>
        <w:ind w:left="0" w:firstLine="0"/>
      </w:pPr>
      <w:r w:rsidRPr="00796468">
        <w:rPr>
          <w:noProof/>
          <w:lang w:eastAsia="es-VE"/>
        </w:rPr>
        <w:drawing>
          <wp:inline distT="0" distB="0" distL="0" distR="0" wp14:anchorId="0C9688C0" wp14:editId="4F8720CA">
            <wp:extent cx="6840855" cy="2125980"/>
            <wp:effectExtent l="0" t="0" r="0" b="7620"/>
            <wp:docPr id="162312320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23207" name="Imagen 1" descr="Captura de pantalla de un celular&#10;&#10;Descripción generada automáticamente"/>
                    <pic:cNvPicPr/>
                  </pic:nvPicPr>
                  <pic:blipFill>
                    <a:blip r:embed="rId125"/>
                    <a:stretch>
                      <a:fillRect/>
                    </a:stretch>
                  </pic:blipFill>
                  <pic:spPr>
                    <a:xfrm>
                      <a:off x="0" y="0"/>
                      <a:ext cx="6840855" cy="2125980"/>
                    </a:xfrm>
                    <a:prstGeom prst="rect">
                      <a:avLst/>
                    </a:prstGeom>
                  </pic:spPr>
                </pic:pic>
              </a:graphicData>
            </a:graphic>
          </wp:inline>
        </w:drawing>
      </w:r>
    </w:p>
    <w:p w14:paraId="7C8C8927" w14:textId="77777777" w:rsidR="00796468" w:rsidRDefault="00796468" w:rsidP="00E34C1D">
      <w:pPr>
        <w:pStyle w:val="Parrafo"/>
        <w:jc w:val="center"/>
      </w:pPr>
    </w:p>
    <w:p w14:paraId="54158ECF" w14:textId="793F3F3E" w:rsidR="00796468" w:rsidRDefault="00796468" w:rsidP="00E34C1D">
      <w:pPr>
        <w:pStyle w:val="Parrafo"/>
        <w:jc w:val="center"/>
      </w:pPr>
      <w:r>
        <w:t>Anexo 2</w:t>
      </w:r>
      <w:r w:rsidR="00923348">
        <w:t>0</w:t>
      </w:r>
      <w:r>
        <w:t>.h</w:t>
      </w:r>
    </w:p>
    <w:p w14:paraId="52E13D44" w14:textId="14630E57" w:rsidR="00796468" w:rsidRDefault="00796468" w:rsidP="00E34C1D">
      <w:pPr>
        <w:pStyle w:val="Parrafo"/>
        <w:jc w:val="center"/>
      </w:pPr>
      <w:r>
        <w:rPr>
          <w:noProof/>
          <w:lang w:eastAsia="es-VE"/>
        </w:rPr>
        <w:drawing>
          <wp:inline distT="0" distB="0" distL="0" distR="0" wp14:anchorId="38F00F98" wp14:editId="013975A6">
            <wp:extent cx="5473065" cy="1938020"/>
            <wp:effectExtent l="0" t="0" r="0" b="5080"/>
            <wp:docPr id="1812186852"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3065" cy="1938020"/>
                    </a:xfrm>
                    <a:prstGeom prst="rect">
                      <a:avLst/>
                    </a:prstGeom>
                    <a:noFill/>
                    <a:ln>
                      <a:noFill/>
                    </a:ln>
                  </pic:spPr>
                </pic:pic>
              </a:graphicData>
            </a:graphic>
          </wp:inline>
        </w:drawing>
      </w:r>
    </w:p>
    <w:p w14:paraId="3C517F04" w14:textId="77777777" w:rsidR="00796468" w:rsidRDefault="00796468" w:rsidP="00E34C1D">
      <w:pPr>
        <w:pStyle w:val="Parrafo"/>
        <w:jc w:val="center"/>
      </w:pPr>
    </w:p>
    <w:p w14:paraId="34B89956" w14:textId="0E01BC3A" w:rsidR="00796468" w:rsidRDefault="00796468">
      <w:pPr>
        <w:rPr>
          <w:rFonts w:ascii="Times New Roman" w:hAnsi="Times New Roman"/>
          <w:sz w:val="24"/>
        </w:rPr>
      </w:pPr>
      <w:r>
        <w:br w:type="page"/>
      </w:r>
    </w:p>
    <w:p w14:paraId="739EC48D" w14:textId="77777777" w:rsidR="00796468" w:rsidRDefault="00796468" w:rsidP="00E34C1D">
      <w:pPr>
        <w:pStyle w:val="Parrafo"/>
        <w:jc w:val="center"/>
      </w:pPr>
    </w:p>
    <w:p w14:paraId="3DA8F7AE" w14:textId="24FBFAAB" w:rsidR="00796468" w:rsidRDefault="00796468" w:rsidP="00E34C1D">
      <w:pPr>
        <w:pStyle w:val="Parrafo"/>
        <w:jc w:val="center"/>
      </w:pPr>
      <w:r>
        <w:t>Anexo 2</w:t>
      </w:r>
      <w:r w:rsidR="00923348">
        <w:t>1</w:t>
      </w:r>
      <w:r>
        <w:t>.a</w:t>
      </w:r>
    </w:p>
    <w:p w14:paraId="24714960" w14:textId="02F47DF9" w:rsidR="00796468" w:rsidRDefault="00A6199F" w:rsidP="00E34C1D">
      <w:pPr>
        <w:pStyle w:val="Parrafo"/>
        <w:jc w:val="center"/>
      </w:pPr>
      <w:r w:rsidRPr="00A6199F">
        <w:rPr>
          <w:noProof/>
          <w:lang w:eastAsia="es-VE"/>
        </w:rPr>
        <w:drawing>
          <wp:inline distT="0" distB="0" distL="0" distR="0" wp14:anchorId="78917745" wp14:editId="40B5B384">
            <wp:extent cx="3839111" cy="1533739"/>
            <wp:effectExtent l="0" t="0" r="9525" b="9525"/>
            <wp:docPr id="630380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80654" name="Imagen 1" descr="Texto&#10;&#10;Descripción generada automáticamente"/>
                    <pic:cNvPicPr/>
                  </pic:nvPicPr>
                  <pic:blipFill>
                    <a:blip r:embed="rId127"/>
                    <a:stretch>
                      <a:fillRect/>
                    </a:stretch>
                  </pic:blipFill>
                  <pic:spPr>
                    <a:xfrm>
                      <a:off x="0" y="0"/>
                      <a:ext cx="3839111" cy="1533739"/>
                    </a:xfrm>
                    <a:prstGeom prst="rect">
                      <a:avLst/>
                    </a:prstGeom>
                  </pic:spPr>
                </pic:pic>
              </a:graphicData>
            </a:graphic>
          </wp:inline>
        </w:drawing>
      </w:r>
    </w:p>
    <w:p w14:paraId="33E210E1" w14:textId="77777777" w:rsidR="00796468" w:rsidRDefault="00796468" w:rsidP="00E34C1D">
      <w:pPr>
        <w:pStyle w:val="Parrafo"/>
        <w:jc w:val="center"/>
      </w:pPr>
    </w:p>
    <w:p w14:paraId="00446370" w14:textId="436BA67B" w:rsidR="00796468" w:rsidRDefault="00796468" w:rsidP="00E34C1D">
      <w:pPr>
        <w:pStyle w:val="Parrafo"/>
        <w:jc w:val="center"/>
      </w:pPr>
      <w:r>
        <w:t>Anexo 2</w:t>
      </w:r>
      <w:r w:rsidR="00923348">
        <w:t>1</w:t>
      </w:r>
      <w:r>
        <w:t>.b</w:t>
      </w:r>
    </w:p>
    <w:p w14:paraId="55D5B588" w14:textId="59D61E96" w:rsidR="00796468" w:rsidRDefault="00A6199F" w:rsidP="00E34C1D">
      <w:pPr>
        <w:pStyle w:val="Parrafo"/>
        <w:jc w:val="center"/>
      </w:pPr>
      <w:r>
        <w:rPr>
          <w:noProof/>
          <w:lang w:eastAsia="es-VE"/>
        </w:rPr>
        <w:drawing>
          <wp:inline distT="0" distB="0" distL="0" distR="0" wp14:anchorId="764E2999" wp14:editId="59B041B8">
            <wp:extent cx="5404485" cy="1869440"/>
            <wp:effectExtent l="0" t="0" r="5715" b="0"/>
            <wp:docPr id="144387652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4485" cy="1869440"/>
                    </a:xfrm>
                    <a:prstGeom prst="rect">
                      <a:avLst/>
                    </a:prstGeom>
                    <a:noFill/>
                    <a:ln>
                      <a:noFill/>
                    </a:ln>
                  </pic:spPr>
                </pic:pic>
              </a:graphicData>
            </a:graphic>
          </wp:inline>
        </w:drawing>
      </w:r>
    </w:p>
    <w:p w14:paraId="1A205C87" w14:textId="77777777" w:rsidR="00796468" w:rsidRDefault="00796468" w:rsidP="00E34C1D">
      <w:pPr>
        <w:pStyle w:val="Parrafo"/>
        <w:jc w:val="center"/>
      </w:pPr>
    </w:p>
    <w:p w14:paraId="6823A1EF" w14:textId="506FE044" w:rsidR="00796468" w:rsidRDefault="00796468">
      <w:pPr>
        <w:rPr>
          <w:rFonts w:ascii="Times New Roman" w:hAnsi="Times New Roman"/>
          <w:sz w:val="24"/>
        </w:rPr>
      </w:pPr>
      <w:r>
        <w:br w:type="page"/>
      </w:r>
    </w:p>
    <w:p w14:paraId="6EFB8224" w14:textId="77777777" w:rsidR="00796468" w:rsidRDefault="00796468" w:rsidP="00E34C1D">
      <w:pPr>
        <w:pStyle w:val="Parrafo"/>
        <w:jc w:val="center"/>
      </w:pPr>
    </w:p>
    <w:p w14:paraId="7C3D1EA4" w14:textId="5EF090F3" w:rsidR="00796468" w:rsidRDefault="00796468" w:rsidP="00E34C1D">
      <w:pPr>
        <w:pStyle w:val="Parrafo"/>
        <w:jc w:val="center"/>
      </w:pPr>
      <w:r>
        <w:t>Anexo 2</w:t>
      </w:r>
      <w:r w:rsidR="00923348">
        <w:t>1</w:t>
      </w:r>
      <w:r>
        <w:t>.c</w:t>
      </w:r>
    </w:p>
    <w:p w14:paraId="3416AB49" w14:textId="0C634121" w:rsidR="00796468" w:rsidRDefault="00A6199F" w:rsidP="00E34C1D">
      <w:pPr>
        <w:pStyle w:val="Parrafo"/>
        <w:jc w:val="center"/>
      </w:pPr>
      <w:r w:rsidRPr="00A6199F">
        <w:rPr>
          <w:noProof/>
          <w:lang w:eastAsia="es-VE"/>
        </w:rPr>
        <w:drawing>
          <wp:inline distT="0" distB="0" distL="0" distR="0" wp14:anchorId="56C656FE" wp14:editId="47B6ED59">
            <wp:extent cx="5420481" cy="1562318"/>
            <wp:effectExtent l="0" t="0" r="8890" b="0"/>
            <wp:docPr id="25624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5142" name="Imagen 1" descr="Texto&#10;&#10;Descripción generada automáticamente"/>
                    <pic:cNvPicPr/>
                  </pic:nvPicPr>
                  <pic:blipFill>
                    <a:blip r:embed="rId129"/>
                    <a:stretch>
                      <a:fillRect/>
                    </a:stretch>
                  </pic:blipFill>
                  <pic:spPr>
                    <a:xfrm>
                      <a:off x="0" y="0"/>
                      <a:ext cx="5420481" cy="1562318"/>
                    </a:xfrm>
                    <a:prstGeom prst="rect">
                      <a:avLst/>
                    </a:prstGeom>
                  </pic:spPr>
                </pic:pic>
              </a:graphicData>
            </a:graphic>
          </wp:inline>
        </w:drawing>
      </w:r>
    </w:p>
    <w:p w14:paraId="302572D9" w14:textId="77777777" w:rsidR="00796468" w:rsidRDefault="00796468" w:rsidP="00E34C1D">
      <w:pPr>
        <w:pStyle w:val="Parrafo"/>
        <w:jc w:val="center"/>
      </w:pPr>
    </w:p>
    <w:p w14:paraId="34A53CFF" w14:textId="591681B7" w:rsidR="00796468" w:rsidRDefault="00A6199F" w:rsidP="00E34C1D">
      <w:pPr>
        <w:pStyle w:val="Parrafo"/>
        <w:jc w:val="center"/>
      </w:pPr>
      <w:r>
        <w:rPr>
          <w:noProof/>
          <w:lang w:eastAsia="es-VE"/>
        </w:rPr>
        <w:drawing>
          <wp:inline distT="0" distB="0" distL="0" distR="0" wp14:anchorId="72116F4E" wp14:editId="1A416042">
            <wp:extent cx="5473065" cy="1938020"/>
            <wp:effectExtent l="0" t="0" r="0" b="5080"/>
            <wp:docPr id="172358036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3065" cy="1938020"/>
                    </a:xfrm>
                    <a:prstGeom prst="rect">
                      <a:avLst/>
                    </a:prstGeom>
                    <a:noFill/>
                    <a:ln>
                      <a:noFill/>
                    </a:ln>
                  </pic:spPr>
                </pic:pic>
              </a:graphicData>
            </a:graphic>
          </wp:inline>
        </w:drawing>
      </w:r>
    </w:p>
    <w:p w14:paraId="3756C1C6" w14:textId="77777777" w:rsidR="00A6199F" w:rsidRDefault="00A6199F" w:rsidP="00E34C1D">
      <w:pPr>
        <w:pStyle w:val="Parrafo"/>
        <w:jc w:val="center"/>
      </w:pPr>
    </w:p>
    <w:p w14:paraId="27C0A9BF" w14:textId="253CBBD6" w:rsidR="00796468" w:rsidRDefault="00796468">
      <w:pPr>
        <w:rPr>
          <w:rFonts w:ascii="Times New Roman" w:hAnsi="Times New Roman"/>
          <w:sz w:val="24"/>
        </w:rPr>
      </w:pPr>
      <w:r>
        <w:br w:type="page"/>
      </w:r>
    </w:p>
    <w:p w14:paraId="25FEC41B" w14:textId="77777777" w:rsidR="00796468" w:rsidRDefault="00796468" w:rsidP="00E34C1D">
      <w:pPr>
        <w:pStyle w:val="Parrafo"/>
        <w:jc w:val="center"/>
      </w:pPr>
    </w:p>
    <w:p w14:paraId="15F515AB" w14:textId="6647DAA1" w:rsidR="00796468" w:rsidRDefault="00796468" w:rsidP="00E34C1D">
      <w:pPr>
        <w:pStyle w:val="Parrafo"/>
        <w:jc w:val="center"/>
      </w:pPr>
      <w:r>
        <w:t>Anexo 2</w:t>
      </w:r>
      <w:r w:rsidR="00923348">
        <w:t>1</w:t>
      </w:r>
      <w:r>
        <w:t>.d</w:t>
      </w:r>
    </w:p>
    <w:p w14:paraId="6BB67143" w14:textId="1BF43723" w:rsidR="00796468" w:rsidRDefault="00A6199F" w:rsidP="00E34C1D">
      <w:pPr>
        <w:pStyle w:val="Parrafo"/>
        <w:jc w:val="center"/>
      </w:pPr>
      <w:r w:rsidRPr="00A6199F">
        <w:rPr>
          <w:noProof/>
          <w:lang w:eastAsia="es-VE"/>
        </w:rPr>
        <w:drawing>
          <wp:inline distT="0" distB="0" distL="0" distR="0" wp14:anchorId="02F3EC12" wp14:editId="33E5C0FD">
            <wp:extent cx="4143953" cy="1333686"/>
            <wp:effectExtent l="0" t="0" r="9525" b="0"/>
            <wp:docPr id="732517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17751" name="Imagen 1" descr="Texto&#10;&#10;Descripción generada automáticamente"/>
                    <pic:cNvPicPr/>
                  </pic:nvPicPr>
                  <pic:blipFill>
                    <a:blip r:embed="rId131"/>
                    <a:stretch>
                      <a:fillRect/>
                    </a:stretch>
                  </pic:blipFill>
                  <pic:spPr>
                    <a:xfrm>
                      <a:off x="0" y="0"/>
                      <a:ext cx="4143953" cy="1333686"/>
                    </a:xfrm>
                    <a:prstGeom prst="rect">
                      <a:avLst/>
                    </a:prstGeom>
                  </pic:spPr>
                </pic:pic>
              </a:graphicData>
            </a:graphic>
          </wp:inline>
        </w:drawing>
      </w:r>
    </w:p>
    <w:p w14:paraId="6C219549" w14:textId="77777777" w:rsidR="00796468" w:rsidRDefault="00796468" w:rsidP="00E34C1D">
      <w:pPr>
        <w:pStyle w:val="Parrafo"/>
        <w:jc w:val="center"/>
      </w:pPr>
    </w:p>
    <w:p w14:paraId="58B507C0" w14:textId="79F6EB06" w:rsidR="00796468" w:rsidRDefault="00796468" w:rsidP="00E34C1D">
      <w:pPr>
        <w:pStyle w:val="Parrafo"/>
        <w:jc w:val="center"/>
      </w:pPr>
      <w:r>
        <w:t>Anexo 2</w:t>
      </w:r>
      <w:r w:rsidR="00923348">
        <w:t>1</w:t>
      </w:r>
      <w:r>
        <w:t>.e</w:t>
      </w:r>
    </w:p>
    <w:p w14:paraId="1BA9402F" w14:textId="70C5B28E" w:rsidR="00796468" w:rsidRDefault="00A6199F" w:rsidP="00E34C1D">
      <w:pPr>
        <w:pStyle w:val="Parrafo"/>
        <w:jc w:val="center"/>
      </w:pPr>
      <w:r>
        <w:rPr>
          <w:noProof/>
          <w:lang w:eastAsia="es-VE"/>
        </w:rPr>
        <w:drawing>
          <wp:inline distT="0" distB="0" distL="0" distR="0" wp14:anchorId="3A738994" wp14:editId="45F20564">
            <wp:extent cx="5445760" cy="2033270"/>
            <wp:effectExtent l="0" t="0" r="2540" b="5080"/>
            <wp:docPr id="514891510"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45760" cy="2033270"/>
                    </a:xfrm>
                    <a:prstGeom prst="rect">
                      <a:avLst/>
                    </a:prstGeom>
                    <a:noFill/>
                    <a:ln>
                      <a:noFill/>
                    </a:ln>
                  </pic:spPr>
                </pic:pic>
              </a:graphicData>
            </a:graphic>
          </wp:inline>
        </w:drawing>
      </w:r>
    </w:p>
    <w:p w14:paraId="4E03BD9B" w14:textId="77777777" w:rsidR="00796468" w:rsidRDefault="00796468" w:rsidP="00E34C1D">
      <w:pPr>
        <w:pStyle w:val="Parrafo"/>
        <w:jc w:val="center"/>
      </w:pPr>
    </w:p>
    <w:p w14:paraId="5A787723" w14:textId="5A7F5DAB" w:rsidR="00796468" w:rsidRDefault="00796468">
      <w:pPr>
        <w:rPr>
          <w:rFonts w:ascii="Times New Roman" w:hAnsi="Times New Roman"/>
          <w:sz w:val="24"/>
        </w:rPr>
      </w:pPr>
      <w:r>
        <w:br w:type="page"/>
      </w:r>
    </w:p>
    <w:p w14:paraId="63395A43" w14:textId="77777777" w:rsidR="00796468" w:rsidRDefault="00796468" w:rsidP="00E34C1D">
      <w:pPr>
        <w:pStyle w:val="Parrafo"/>
        <w:jc w:val="center"/>
      </w:pPr>
    </w:p>
    <w:p w14:paraId="3F4E6205" w14:textId="5FD532F0" w:rsidR="00796468" w:rsidRDefault="00796468" w:rsidP="00E34C1D">
      <w:pPr>
        <w:pStyle w:val="Parrafo"/>
        <w:jc w:val="center"/>
      </w:pPr>
      <w:r>
        <w:t>Anexo 2</w:t>
      </w:r>
      <w:r w:rsidR="00923348">
        <w:t>1</w:t>
      </w:r>
      <w:r>
        <w:t>.f</w:t>
      </w:r>
    </w:p>
    <w:p w14:paraId="11F70F7D" w14:textId="72EAB1E3" w:rsidR="00796468" w:rsidRDefault="00A6199F" w:rsidP="00E34C1D">
      <w:pPr>
        <w:pStyle w:val="Parrafo"/>
        <w:jc w:val="center"/>
      </w:pPr>
      <w:r w:rsidRPr="00A6199F">
        <w:rPr>
          <w:noProof/>
          <w:lang w:eastAsia="es-VE"/>
        </w:rPr>
        <w:drawing>
          <wp:inline distT="0" distB="0" distL="0" distR="0" wp14:anchorId="30B73F3C" wp14:editId="3AFD09E7">
            <wp:extent cx="5144218" cy="1371791"/>
            <wp:effectExtent l="0" t="0" r="0" b="0"/>
            <wp:docPr id="1666124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4664" name="Imagen 1" descr="Texto&#10;&#10;Descripción generada automáticamente"/>
                    <pic:cNvPicPr/>
                  </pic:nvPicPr>
                  <pic:blipFill>
                    <a:blip r:embed="rId133"/>
                    <a:stretch>
                      <a:fillRect/>
                    </a:stretch>
                  </pic:blipFill>
                  <pic:spPr>
                    <a:xfrm>
                      <a:off x="0" y="0"/>
                      <a:ext cx="5144218" cy="1371791"/>
                    </a:xfrm>
                    <a:prstGeom prst="rect">
                      <a:avLst/>
                    </a:prstGeom>
                  </pic:spPr>
                </pic:pic>
              </a:graphicData>
            </a:graphic>
          </wp:inline>
        </w:drawing>
      </w:r>
    </w:p>
    <w:p w14:paraId="5097232C" w14:textId="77777777" w:rsidR="00796468" w:rsidRDefault="00796468" w:rsidP="00E34C1D">
      <w:pPr>
        <w:pStyle w:val="Parrafo"/>
        <w:jc w:val="center"/>
      </w:pPr>
    </w:p>
    <w:p w14:paraId="57536C2A" w14:textId="19743B13" w:rsidR="00A6199F" w:rsidRDefault="00A6199F" w:rsidP="00E34C1D">
      <w:pPr>
        <w:pStyle w:val="Parrafo"/>
        <w:jc w:val="center"/>
      </w:pPr>
      <w:r>
        <w:rPr>
          <w:noProof/>
          <w:lang w:eastAsia="es-VE"/>
        </w:rPr>
        <w:drawing>
          <wp:inline distT="0" distB="0" distL="0" distR="0" wp14:anchorId="39F9326D" wp14:editId="7E8A4489">
            <wp:extent cx="5473065" cy="1910715"/>
            <wp:effectExtent l="0" t="0" r="0" b="0"/>
            <wp:docPr id="40994681"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3065" cy="1910715"/>
                    </a:xfrm>
                    <a:prstGeom prst="rect">
                      <a:avLst/>
                    </a:prstGeom>
                    <a:noFill/>
                    <a:ln>
                      <a:noFill/>
                    </a:ln>
                  </pic:spPr>
                </pic:pic>
              </a:graphicData>
            </a:graphic>
          </wp:inline>
        </w:drawing>
      </w:r>
    </w:p>
    <w:p w14:paraId="4E4A23E4" w14:textId="77777777" w:rsidR="00796468" w:rsidRDefault="00796468" w:rsidP="00E34C1D">
      <w:pPr>
        <w:pStyle w:val="Parrafo"/>
        <w:jc w:val="center"/>
      </w:pPr>
    </w:p>
    <w:p w14:paraId="46F65FC2" w14:textId="74C47442" w:rsidR="00796468" w:rsidRDefault="00796468">
      <w:pPr>
        <w:rPr>
          <w:rFonts w:ascii="Times New Roman" w:hAnsi="Times New Roman"/>
          <w:sz w:val="24"/>
        </w:rPr>
      </w:pPr>
      <w:r>
        <w:br w:type="page"/>
      </w:r>
    </w:p>
    <w:p w14:paraId="2FACFF90" w14:textId="77777777" w:rsidR="00796468" w:rsidRDefault="00796468" w:rsidP="00E34C1D">
      <w:pPr>
        <w:pStyle w:val="Parrafo"/>
        <w:jc w:val="center"/>
      </w:pPr>
    </w:p>
    <w:p w14:paraId="7A6A5D90" w14:textId="2E7F9D4F" w:rsidR="00796468" w:rsidRDefault="00A6199F" w:rsidP="00E34C1D">
      <w:pPr>
        <w:pStyle w:val="Parrafo"/>
        <w:jc w:val="center"/>
      </w:pPr>
      <w:r>
        <w:t>Anexo 2</w:t>
      </w:r>
      <w:r w:rsidR="00923348">
        <w:t>2</w:t>
      </w:r>
      <w:r>
        <w:t>.a</w:t>
      </w:r>
    </w:p>
    <w:p w14:paraId="267E665C" w14:textId="476DE51A" w:rsidR="00A6199F" w:rsidRDefault="00B70CE6" w:rsidP="00B70CE6">
      <w:pPr>
        <w:pStyle w:val="Parrafo"/>
        <w:ind w:left="0" w:firstLine="0"/>
      </w:pPr>
      <w:r w:rsidRPr="00B70CE6">
        <w:rPr>
          <w:noProof/>
          <w:lang w:eastAsia="es-VE"/>
        </w:rPr>
        <w:drawing>
          <wp:inline distT="0" distB="0" distL="0" distR="0" wp14:anchorId="5DFAFF6B" wp14:editId="7C165CB9">
            <wp:extent cx="6840855" cy="1820545"/>
            <wp:effectExtent l="0" t="0" r="0" b="8255"/>
            <wp:docPr id="14462354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5441" name="Imagen 1" descr="Texto&#10;&#10;Descripción generada automáticamente"/>
                    <pic:cNvPicPr/>
                  </pic:nvPicPr>
                  <pic:blipFill>
                    <a:blip r:embed="rId135"/>
                    <a:stretch>
                      <a:fillRect/>
                    </a:stretch>
                  </pic:blipFill>
                  <pic:spPr>
                    <a:xfrm>
                      <a:off x="0" y="0"/>
                      <a:ext cx="6840855" cy="1820545"/>
                    </a:xfrm>
                    <a:prstGeom prst="rect">
                      <a:avLst/>
                    </a:prstGeom>
                  </pic:spPr>
                </pic:pic>
              </a:graphicData>
            </a:graphic>
          </wp:inline>
        </w:drawing>
      </w:r>
    </w:p>
    <w:p w14:paraId="0A65C154" w14:textId="77777777" w:rsidR="00A6199F" w:rsidRDefault="00A6199F" w:rsidP="00E34C1D">
      <w:pPr>
        <w:pStyle w:val="Parrafo"/>
        <w:jc w:val="center"/>
      </w:pPr>
    </w:p>
    <w:p w14:paraId="185F18E4" w14:textId="0A14C388" w:rsidR="00B70CE6" w:rsidRDefault="00B70CE6" w:rsidP="00E34C1D">
      <w:pPr>
        <w:pStyle w:val="Parrafo"/>
        <w:jc w:val="center"/>
      </w:pPr>
      <w:r>
        <w:rPr>
          <w:noProof/>
          <w:lang w:eastAsia="es-VE"/>
        </w:rPr>
        <w:drawing>
          <wp:inline distT="0" distB="0" distL="0" distR="0" wp14:anchorId="599DDF98" wp14:editId="29ECBDC6">
            <wp:extent cx="5431790" cy="1910715"/>
            <wp:effectExtent l="0" t="0" r="0" b="0"/>
            <wp:docPr id="25258307"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8307" name="Imagen 94" descr="Texto&#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31790" cy="1910715"/>
                    </a:xfrm>
                    <a:prstGeom prst="rect">
                      <a:avLst/>
                    </a:prstGeom>
                    <a:noFill/>
                    <a:ln>
                      <a:noFill/>
                    </a:ln>
                  </pic:spPr>
                </pic:pic>
              </a:graphicData>
            </a:graphic>
          </wp:inline>
        </w:drawing>
      </w:r>
    </w:p>
    <w:p w14:paraId="31329777" w14:textId="77777777" w:rsidR="00B70CE6" w:rsidRDefault="00B70CE6" w:rsidP="00E34C1D">
      <w:pPr>
        <w:pStyle w:val="Parrafo"/>
        <w:jc w:val="center"/>
      </w:pPr>
    </w:p>
    <w:p w14:paraId="7DA823C9" w14:textId="3671D207" w:rsidR="00A6199F" w:rsidRDefault="00A6199F">
      <w:pPr>
        <w:rPr>
          <w:rFonts w:ascii="Times New Roman" w:hAnsi="Times New Roman"/>
          <w:sz w:val="24"/>
        </w:rPr>
      </w:pPr>
      <w:r>
        <w:br w:type="page"/>
      </w:r>
    </w:p>
    <w:p w14:paraId="479321B2" w14:textId="77777777" w:rsidR="00A6199F" w:rsidRDefault="00A6199F" w:rsidP="00E34C1D">
      <w:pPr>
        <w:pStyle w:val="Parrafo"/>
        <w:jc w:val="center"/>
      </w:pPr>
    </w:p>
    <w:p w14:paraId="4852D140" w14:textId="780A23AD" w:rsidR="00A6199F" w:rsidRDefault="00A6199F" w:rsidP="00E34C1D">
      <w:pPr>
        <w:pStyle w:val="Parrafo"/>
        <w:jc w:val="center"/>
      </w:pPr>
      <w:r>
        <w:t>Anexo 2</w:t>
      </w:r>
      <w:r w:rsidR="00923348">
        <w:t>2</w:t>
      </w:r>
      <w:r>
        <w:t>.b</w:t>
      </w:r>
    </w:p>
    <w:p w14:paraId="53563446" w14:textId="23208520" w:rsidR="00A6199F" w:rsidRDefault="00B70CE6" w:rsidP="00B70CE6">
      <w:pPr>
        <w:pStyle w:val="Parrafo"/>
        <w:ind w:left="0" w:firstLine="0"/>
      </w:pPr>
      <w:r w:rsidRPr="00B70CE6">
        <w:rPr>
          <w:noProof/>
          <w:lang w:eastAsia="es-VE"/>
        </w:rPr>
        <w:drawing>
          <wp:inline distT="0" distB="0" distL="0" distR="0" wp14:anchorId="319FD1E6" wp14:editId="3CF77E7E">
            <wp:extent cx="6840855" cy="2036445"/>
            <wp:effectExtent l="0" t="0" r="0" b="1905"/>
            <wp:docPr id="327254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4450" name="Imagen 1" descr="Texto&#10;&#10;Descripción generada automáticamente"/>
                    <pic:cNvPicPr/>
                  </pic:nvPicPr>
                  <pic:blipFill>
                    <a:blip r:embed="rId137"/>
                    <a:stretch>
                      <a:fillRect/>
                    </a:stretch>
                  </pic:blipFill>
                  <pic:spPr>
                    <a:xfrm>
                      <a:off x="0" y="0"/>
                      <a:ext cx="6840855" cy="2036445"/>
                    </a:xfrm>
                    <a:prstGeom prst="rect">
                      <a:avLst/>
                    </a:prstGeom>
                  </pic:spPr>
                </pic:pic>
              </a:graphicData>
            </a:graphic>
          </wp:inline>
        </w:drawing>
      </w:r>
    </w:p>
    <w:p w14:paraId="4C6E4B1F" w14:textId="77777777" w:rsidR="00A6199F" w:rsidRDefault="00A6199F" w:rsidP="00E34C1D">
      <w:pPr>
        <w:pStyle w:val="Parrafo"/>
        <w:jc w:val="center"/>
      </w:pPr>
    </w:p>
    <w:p w14:paraId="42E22E4F" w14:textId="10B2476E" w:rsidR="00B70CE6" w:rsidRDefault="00B70CE6" w:rsidP="00E34C1D">
      <w:pPr>
        <w:pStyle w:val="Parrafo"/>
        <w:jc w:val="center"/>
      </w:pPr>
      <w:r>
        <w:rPr>
          <w:noProof/>
          <w:lang w:eastAsia="es-VE"/>
        </w:rPr>
        <w:drawing>
          <wp:inline distT="0" distB="0" distL="0" distR="0" wp14:anchorId="7E72A437" wp14:editId="06C6B8F5">
            <wp:extent cx="5404485" cy="1910715"/>
            <wp:effectExtent l="0" t="0" r="5715" b="0"/>
            <wp:docPr id="15978148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4485" cy="1910715"/>
                    </a:xfrm>
                    <a:prstGeom prst="rect">
                      <a:avLst/>
                    </a:prstGeom>
                    <a:noFill/>
                    <a:ln>
                      <a:noFill/>
                    </a:ln>
                  </pic:spPr>
                </pic:pic>
              </a:graphicData>
            </a:graphic>
          </wp:inline>
        </w:drawing>
      </w:r>
    </w:p>
    <w:p w14:paraId="70CAF686" w14:textId="77777777" w:rsidR="00B70CE6" w:rsidRDefault="00B70CE6" w:rsidP="00E34C1D">
      <w:pPr>
        <w:pStyle w:val="Parrafo"/>
        <w:jc w:val="center"/>
      </w:pPr>
    </w:p>
    <w:p w14:paraId="6DD361E6" w14:textId="615FB355" w:rsidR="00A6199F" w:rsidRDefault="00A6199F">
      <w:pPr>
        <w:rPr>
          <w:rFonts w:ascii="Times New Roman" w:hAnsi="Times New Roman"/>
          <w:sz w:val="24"/>
        </w:rPr>
      </w:pPr>
      <w:r>
        <w:br w:type="page"/>
      </w:r>
    </w:p>
    <w:p w14:paraId="2F6FAA9B" w14:textId="77777777" w:rsidR="00A6199F" w:rsidRDefault="00A6199F" w:rsidP="00E34C1D">
      <w:pPr>
        <w:pStyle w:val="Parrafo"/>
        <w:jc w:val="center"/>
      </w:pPr>
    </w:p>
    <w:p w14:paraId="577F5F89" w14:textId="146783ED" w:rsidR="00A6199F" w:rsidRDefault="00A6199F" w:rsidP="00E34C1D">
      <w:pPr>
        <w:pStyle w:val="Parrafo"/>
        <w:jc w:val="center"/>
      </w:pPr>
      <w:r>
        <w:t>Anexo 2</w:t>
      </w:r>
      <w:r w:rsidR="00923348">
        <w:t>2</w:t>
      </w:r>
      <w:r>
        <w:t>.c</w:t>
      </w:r>
    </w:p>
    <w:p w14:paraId="7F563A46" w14:textId="019E1582" w:rsidR="00A6199F" w:rsidRDefault="00B70CE6" w:rsidP="00B70CE6">
      <w:pPr>
        <w:pStyle w:val="Parrafo"/>
        <w:ind w:left="0" w:firstLine="0"/>
      </w:pPr>
      <w:r w:rsidRPr="00B70CE6">
        <w:rPr>
          <w:noProof/>
          <w:lang w:eastAsia="es-VE"/>
        </w:rPr>
        <w:drawing>
          <wp:inline distT="0" distB="0" distL="0" distR="0" wp14:anchorId="28ABCEF4" wp14:editId="02285A87">
            <wp:extent cx="6840855" cy="2019935"/>
            <wp:effectExtent l="0" t="0" r="0" b="0"/>
            <wp:docPr id="1257066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66458" name="Imagen 1" descr="Texto&#10;&#10;Descripción generada automáticamente"/>
                    <pic:cNvPicPr/>
                  </pic:nvPicPr>
                  <pic:blipFill>
                    <a:blip r:embed="rId139"/>
                    <a:stretch>
                      <a:fillRect/>
                    </a:stretch>
                  </pic:blipFill>
                  <pic:spPr>
                    <a:xfrm>
                      <a:off x="0" y="0"/>
                      <a:ext cx="6840855" cy="2019935"/>
                    </a:xfrm>
                    <a:prstGeom prst="rect">
                      <a:avLst/>
                    </a:prstGeom>
                  </pic:spPr>
                </pic:pic>
              </a:graphicData>
            </a:graphic>
          </wp:inline>
        </w:drawing>
      </w:r>
    </w:p>
    <w:p w14:paraId="57739A99" w14:textId="77777777" w:rsidR="00A6199F" w:rsidRDefault="00A6199F" w:rsidP="00E34C1D">
      <w:pPr>
        <w:pStyle w:val="Parrafo"/>
        <w:jc w:val="center"/>
      </w:pPr>
    </w:p>
    <w:p w14:paraId="7BE21C1C" w14:textId="74F1D9A5" w:rsidR="00B70CE6" w:rsidRDefault="00B70CE6" w:rsidP="00E34C1D">
      <w:pPr>
        <w:pStyle w:val="Parrafo"/>
        <w:jc w:val="center"/>
      </w:pPr>
      <w:r>
        <w:rPr>
          <w:noProof/>
          <w:lang w:eastAsia="es-VE"/>
        </w:rPr>
        <w:drawing>
          <wp:inline distT="0" distB="0" distL="0" distR="0" wp14:anchorId="0C36CBD4" wp14:editId="42CAB0EA">
            <wp:extent cx="5459095" cy="1896745"/>
            <wp:effectExtent l="0" t="0" r="8255" b="8255"/>
            <wp:docPr id="626536813"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59095" cy="1896745"/>
                    </a:xfrm>
                    <a:prstGeom prst="rect">
                      <a:avLst/>
                    </a:prstGeom>
                    <a:noFill/>
                    <a:ln>
                      <a:noFill/>
                    </a:ln>
                  </pic:spPr>
                </pic:pic>
              </a:graphicData>
            </a:graphic>
          </wp:inline>
        </w:drawing>
      </w:r>
    </w:p>
    <w:p w14:paraId="7BCBDB3A" w14:textId="77777777" w:rsidR="00B70CE6" w:rsidRDefault="00B70CE6" w:rsidP="00E34C1D">
      <w:pPr>
        <w:pStyle w:val="Parrafo"/>
        <w:jc w:val="center"/>
      </w:pPr>
    </w:p>
    <w:p w14:paraId="32BCAC23" w14:textId="0B24795C" w:rsidR="00A6199F" w:rsidRDefault="00A6199F">
      <w:pPr>
        <w:rPr>
          <w:rFonts w:ascii="Times New Roman" w:hAnsi="Times New Roman"/>
          <w:sz w:val="24"/>
        </w:rPr>
      </w:pPr>
      <w:r>
        <w:br w:type="page"/>
      </w:r>
    </w:p>
    <w:p w14:paraId="11506C35" w14:textId="77777777" w:rsidR="00A6199F" w:rsidRDefault="00A6199F" w:rsidP="00E34C1D">
      <w:pPr>
        <w:pStyle w:val="Parrafo"/>
        <w:jc w:val="center"/>
      </w:pPr>
    </w:p>
    <w:p w14:paraId="0376DB44" w14:textId="5351BD9D" w:rsidR="006567B1" w:rsidRDefault="006567B1" w:rsidP="00E34C1D">
      <w:pPr>
        <w:pStyle w:val="Parrafo"/>
        <w:jc w:val="center"/>
      </w:pPr>
      <w:r>
        <w:t>Anexo 2</w:t>
      </w:r>
      <w:r w:rsidR="00923348">
        <w:t>3</w:t>
      </w:r>
      <w:r>
        <w:t>.a</w:t>
      </w:r>
    </w:p>
    <w:p w14:paraId="4B582E33" w14:textId="5A95E486" w:rsidR="006567B1" w:rsidRDefault="00EC3E60" w:rsidP="00E34C1D">
      <w:pPr>
        <w:pStyle w:val="Parrafo"/>
        <w:jc w:val="center"/>
      </w:pPr>
      <w:r w:rsidRPr="00EC3E60">
        <w:rPr>
          <w:noProof/>
          <w:lang w:eastAsia="es-VE"/>
        </w:rPr>
        <w:drawing>
          <wp:inline distT="0" distB="0" distL="0" distR="0" wp14:anchorId="436CDBB2" wp14:editId="42350E89">
            <wp:extent cx="4105848" cy="1486107"/>
            <wp:effectExtent l="0" t="0" r="9525" b="0"/>
            <wp:docPr id="4181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346" name=""/>
                    <pic:cNvPicPr/>
                  </pic:nvPicPr>
                  <pic:blipFill>
                    <a:blip r:embed="rId141"/>
                    <a:stretch>
                      <a:fillRect/>
                    </a:stretch>
                  </pic:blipFill>
                  <pic:spPr>
                    <a:xfrm>
                      <a:off x="0" y="0"/>
                      <a:ext cx="4105848" cy="1486107"/>
                    </a:xfrm>
                    <a:prstGeom prst="rect">
                      <a:avLst/>
                    </a:prstGeom>
                  </pic:spPr>
                </pic:pic>
              </a:graphicData>
            </a:graphic>
          </wp:inline>
        </w:drawing>
      </w:r>
    </w:p>
    <w:p w14:paraId="7890B3EB" w14:textId="77777777" w:rsidR="00EC3E60" w:rsidRDefault="00EC3E60" w:rsidP="00E34C1D">
      <w:pPr>
        <w:pStyle w:val="Parrafo"/>
        <w:jc w:val="center"/>
      </w:pPr>
    </w:p>
    <w:p w14:paraId="2E13050C" w14:textId="3867ADE7" w:rsidR="00EC3E60" w:rsidRDefault="00D5679C" w:rsidP="00E34C1D">
      <w:pPr>
        <w:pStyle w:val="Parrafo"/>
        <w:jc w:val="center"/>
      </w:pPr>
      <w:r>
        <w:rPr>
          <w:noProof/>
          <w:lang w:eastAsia="es-VE"/>
        </w:rPr>
        <w:drawing>
          <wp:inline distT="0" distB="0" distL="0" distR="0" wp14:anchorId="1E69AA05" wp14:editId="177D2E58">
            <wp:extent cx="5513705" cy="1951355"/>
            <wp:effectExtent l="0" t="0" r="0" b="0"/>
            <wp:docPr id="71046578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13705" cy="1951355"/>
                    </a:xfrm>
                    <a:prstGeom prst="rect">
                      <a:avLst/>
                    </a:prstGeom>
                    <a:noFill/>
                    <a:ln>
                      <a:noFill/>
                    </a:ln>
                  </pic:spPr>
                </pic:pic>
              </a:graphicData>
            </a:graphic>
          </wp:inline>
        </w:drawing>
      </w:r>
    </w:p>
    <w:p w14:paraId="030D3455" w14:textId="77777777" w:rsidR="00EC3E60" w:rsidRDefault="00EC3E60" w:rsidP="00E34C1D">
      <w:pPr>
        <w:pStyle w:val="Parrafo"/>
        <w:jc w:val="center"/>
      </w:pPr>
    </w:p>
    <w:p w14:paraId="10CEC7AF" w14:textId="266CCB96" w:rsidR="00EC3E60" w:rsidRDefault="00EC3E60">
      <w:pPr>
        <w:rPr>
          <w:rFonts w:ascii="Times New Roman" w:hAnsi="Times New Roman"/>
          <w:sz w:val="24"/>
        </w:rPr>
      </w:pPr>
      <w:r>
        <w:br w:type="page"/>
      </w:r>
    </w:p>
    <w:p w14:paraId="36CAF9C8" w14:textId="77777777" w:rsidR="006567B1" w:rsidRDefault="006567B1" w:rsidP="00E34C1D">
      <w:pPr>
        <w:pStyle w:val="Parrafo"/>
        <w:jc w:val="center"/>
      </w:pPr>
    </w:p>
    <w:p w14:paraId="7A2C6EE5" w14:textId="272767D9" w:rsidR="00EC3E60" w:rsidRDefault="00EC3E60" w:rsidP="00E34C1D">
      <w:pPr>
        <w:pStyle w:val="Parrafo"/>
        <w:jc w:val="center"/>
      </w:pPr>
      <w:r>
        <w:t>Anexo 2</w:t>
      </w:r>
      <w:r w:rsidR="00923348">
        <w:t>3</w:t>
      </w:r>
      <w:r>
        <w:t>.b</w:t>
      </w:r>
    </w:p>
    <w:p w14:paraId="31623194" w14:textId="51090C2C" w:rsidR="00EC3E60" w:rsidRDefault="00EC3E60" w:rsidP="00E34C1D">
      <w:pPr>
        <w:pStyle w:val="Parrafo"/>
        <w:jc w:val="center"/>
      </w:pPr>
      <w:r w:rsidRPr="00EC3E60">
        <w:rPr>
          <w:noProof/>
          <w:lang w:eastAsia="es-VE"/>
        </w:rPr>
        <w:drawing>
          <wp:inline distT="0" distB="0" distL="0" distR="0" wp14:anchorId="6324D11E" wp14:editId="7D3621BA">
            <wp:extent cx="6115904" cy="1524213"/>
            <wp:effectExtent l="0" t="0" r="0" b="0"/>
            <wp:docPr id="1456665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5888" name="Imagen 1" descr="Texto&#10;&#10;Descripción generada automáticamente"/>
                    <pic:cNvPicPr/>
                  </pic:nvPicPr>
                  <pic:blipFill>
                    <a:blip r:embed="rId143"/>
                    <a:stretch>
                      <a:fillRect/>
                    </a:stretch>
                  </pic:blipFill>
                  <pic:spPr>
                    <a:xfrm>
                      <a:off x="0" y="0"/>
                      <a:ext cx="6115904" cy="1524213"/>
                    </a:xfrm>
                    <a:prstGeom prst="rect">
                      <a:avLst/>
                    </a:prstGeom>
                  </pic:spPr>
                </pic:pic>
              </a:graphicData>
            </a:graphic>
          </wp:inline>
        </w:drawing>
      </w:r>
    </w:p>
    <w:p w14:paraId="298386B4" w14:textId="77777777" w:rsidR="00EC3E60" w:rsidRDefault="00EC3E60" w:rsidP="00E34C1D">
      <w:pPr>
        <w:pStyle w:val="Parrafo"/>
        <w:jc w:val="center"/>
      </w:pPr>
    </w:p>
    <w:p w14:paraId="09689BC8" w14:textId="5359B51E" w:rsidR="00EC3E60" w:rsidRDefault="00D5679C" w:rsidP="00E34C1D">
      <w:pPr>
        <w:pStyle w:val="Parrafo"/>
        <w:jc w:val="center"/>
      </w:pPr>
      <w:r>
        <w:rPr>
          <w:noProof/>
          <w:lang w:eastAsia="es-VE"/>
        </w:rPr>
        <w:drawing>
          <wp:inline distT="0" distB="0" distL="0" distR="0" wp14:anchorId="790AE8C8" wp14:editId="7EC47F6F">
            <wp:extent cx="5499735" cy="1938020"/>
            <wp:effectExtent l="0" t="0" r="5715" b="5080"/>
            <wp:docPr id="151036340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9735" cy="1938020"/>
                    </a:xfrm>
                    <a:prstGeom prst="rect">
                      <a:avLst/>
                    </a:prstGeom>
                    <a:noFill/>
                    <a:ln>
                      <a:noFill/>
                    </a:ln>
                  </pic:spPr>
                </pic:pic>
              </a:graphicData>
            </a:graphic>
          </wp:inline>
        </w:drawing>
      </w:r>
    </w:p>
    <w:p w14:paraId="7CC594A2" w14:textId="77777777" w:rsidR="00EC3E60" w:rsidRDefault="00EC3E60" w:rsidP="00E34C1D">
      <w:pPr>
        <w:pStyle w:val="Parrafo"/>
        <w:jc w:val="center"/>
      </w:pPr>
    </w:p>
    <w:p w14:paraId="40B43367" w14:textId="5C24D4D4" w:rsidR="00EC3E60" w:rsidRDefault="00EC3E60">
      <w:r>
        <w:br w:type="page"/>
      </w:r>
    </w:p>
    <w:p w14:paraId="4C6351BD" w14:textId="77777777" w:rsidR="00EE0E74" w:rsidRDefault="00EE0E74" w:rsidP="00E34C1D">
      <w:pPr>
        <w:pStyle w:val="Parrafo"/>
        <w:jc w:val="center"/>
      </w:pPr>
    </w:p>
    <w:p w14:paraId="6D2DF941" w14:textId="60328677" w:rsidR="00EC3E60" w:rsidRDefault="00EC3E60" w:rsidP="00E34C1D">
      <w:pPr>
        <w:pStyle w:val="Parrafo"/>
        <w:jc w:val="center"/>
      </w:pPr>
      <w:r>
        <w:t>Anexo 2</w:t>
      </w:r>
      <w:r w:rsidR="00923348">
        <w:t>3</w:t>
      </w:r>
      <w:r>
        <w:t>.c</w:t>
      </w:r>
    </w:p>
    <w:p w14:paraId="1AB8A5C9" w14:textId="2707AE1E" w:rsidR="00EC3E60" w:rsidRDefault="00EC3E60" w:rsidP="00E34C1D">
      <w:pPr>
        <w:pStyle w:val="Parrafo"/>
        <w:jc w:val="center"/>
      </w:pPr>
      <w:r w:rsidRPr="00EC3E60">
        <w:rPr>
          <w:noProof/>
          <w:lang w:eastAsia="es-VE"/>
        </w:rPr>
        <w:drawing>
          <wp:inline distT="0" distB="0" distL="0" distR="0" wp14:anchorId="6CAF75C9" wp14:editId="06786AC2">
            <wp:extent cx="5934903" cy="1543265"/>
            <wp:effectExtent l="0" t="0" r="8890" b="0"/>
            <wp:docPr id="49795337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3372" name="Imagen 1" descr="Una captura de pantalla de un celular con texto e imagen&#10;&#10;Descripción generada automáticamente con confianza media"/>
                    <pic:cNvPicPr/>
                  </pic:nvPicPr>
                  <pic:blipFill>
                    <a:blip r:embed="rId145"/>
                    <a:stretch>
                      <a:fillRect/>
                    </a:stretch>
                  </pic:blipFill>
                  <pic:spPr>
                    <a:xfrm>
                      <a:off x="0" y="0"/>
                      <a:ext cx="5934903" cy="1543265"/>
                    </a:xfrm>
                    <a:prstGeom prst="rect">
                      <a:avLst/>
                    </a:prstGeom>
                  </pic:spPr>
                </pic:pic>
              </a:graphicData>
            </a:graphic>
          </wp:inline>
        </w:drawing>
      </w:r>
    </w:p>
    <w:p w14:paraId="3D2BCABB" w14:textId="77777777" w:rsidR="00EC3E60" w:rsidRDefault="00EC3E60" w:rsidP="00E34C1D">
      <w:pPr>
        <w:pStyle w:val="Parrafo"/>
        <w:jc w:val="center"/>
      </w:pPr>
    </w:p>
    <w:p w14:paraId="3E1710FC" w14:textId="659CF4A8" w:rsidR="00D5679C" w:rsidRDefault="00D5679C" w:rsidP="00E34C1D">
      <w:pPr>
        <w:pStyle w:val="Parrafo"/>
        <w:jc w:val="center"/>
      </w:pPr>
      <w:r>
        <w:rPr>
          <w:noProof/>
          <w:lang w:eastAsia="es-VE"/>
        </w:rPr>
        <w:drawing>
          <wp:inline distT="0" distB="0" distL="0" distR="0" wp14:anchorId="25504BE5" wp14:editId="72DEBA46">
            <wp:extent cx="5459095" cy="1883410"/>
            <wp:effectExtent l="0" t="0" r="8255" b="2540"/>
            <wp:docPr id="1771873868"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9095" cy="1883410"/>
                    </a:xfrm>
                    <a:prstGeom prst="rect">
                      <a:avLst/>
                    </a:prstGeom>
                    <a:noFill/>
                    <a:ln>
                      <a:noFill/>
                    </a:ln>
                  </pic:spPr>
                </pic:pic>
              </a:graphicData>
            </a:graphic>
          </wp:inline>
        </w:drawing>
      </w:r>
    </w:p>
    <w:p w14:paraId="1B47FE9D" w14:textId="77777777" w:rsidR="00EC3E60" w:rsidRDefault="00EC3E60" w:rsidP="00E34C1D">
      <w:pPr>
        <w:pStyle w:val="Parrafo"/>
        <w:jc w:val="center"/>
      </w:pPr>
    </w:p>
    <w:p w14:paraId="439B2B66" w14:textId="33FF8CBA" w:rsidR="00EC3E60" w:rsidRDefault="00EC3E60">
      <w:pPr>
        <w:rPr>
          <w:rFonts w:ascii="Times New Roman" w:hAnsi="Times New Roman"/>
          <w:sz w:val="24"/>
        </w:rPr>
      </w:pPr>
      <w:r>
        <w:br w:type="page"/>
      </w:r>
    </w:p>
    <w:p w14:paraId="6DC67E2E" w14:textId="77777777" w:rsidR="00EC3E60" w:rsidRDefault="00EC3E60" w:rsidP="00E34C1D">
      <w:pPr>
        <w:pStyle w:val="Parrafo"/>
        <w:jc w:val="center"/>
      </w:pPr>
    </w:p>
    <w:p w14:paraId="586F9BE7" w14:textId="54E1A984" w:rsidR="00EC3E60" w:rsidRDefault="00EC3E60" w:rsidP="00E34C1D">
      <w:pPr>
        <w:pStyle w:val="Parrafo"/>
        <w:jc w:val="center"/>
      </w:pPr>
      <w:r>
        <w:t>Anexo 2</w:t>
      </w:r>
      <w:r w:rsidR="00923348">
        <w:t>4</w:t>
      </w:r>
      <w:r>
        <w:t>.a</w:t>
      </w:r>
    </w:p>
    <w:p w14:paraId="542D7519" w14:textId="77777777" w:rsidR="00EE0E74" w:rsidRDefault="00EE0E74" w:rsidP="00E34C1D">
      <w:pPr>
        <w:pStyle w:val="Parrafo"/>
        <w:jc w:val="center"/>
      </w:pPr>
    </w:p>
    <w:p w14:paraId="5AD8ED63" w14:textId="77777777" w:rsidR="00EE0E74" w:rsidRDefault="00EE0E74" w:rsidP="00E34C1D">
      <w:pPr>
        <w:pStyle w:val="Parrafo"/>
        <w:jc w:val="center"/>
      </w:pPr>
    </w:p>
    <w:p w14:paraId="5DBBE14D" w14:textId="25D294EB" w:rsidR="00EE0E74" w:rsidRDefault="00EE0E74" w:rsidP="00E34C1D">
      <w:pPr>
        <w:pStyle w:val="Parrafo"/>
        <w:jc w:val="center"/>
      </w:pPr>
      <w:r>
        <w:t>Anexo 2</w:t>
      </w:r>
      <w:r w:rsidR="00923348">
        <w:t>4</w:t>
      </w:r>
      <w:r>
        <w:t>.b</w:t>
      </w:r>
    </w:p>
    <w:p w14:paraId="1AEA2D3F" w14:textId="52818397" w:rsidR="00EE0E74" w:rsidRDefault="0001434F" w:rsidP="00E34C1D">
      <w:pPr>
        <w:pStyle w:val="Parrafo"/>
        <w:jc w:val="center"/>
      </w:pPr>
      <w:r>
        <w:rPr>
          <w:noProof/>
          <w:lang w:eastAsia="es-VE"/>
        </w:rPr>
        <w:drawing>
          <wp:inline distT="0" distB="0" distL="0" distR="0" wp14:anchorId="4DA20DA6" wp14:editId="5C188589">
            <wp:extent cx="5391150" cy="1676400"/>
            <wp:effectExtent l="0" t="0" r="0" b="0"/>
            <wp:docPr id="1271097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7206" name="Imagen 1271097206"/>
                    <pic:cNvPicPr/>
                  </pic:nvPicPr>
                  <pic:blipFill>
                    <a:blip r:embed="rId147">
                      <a:extLst>
                        <a:ext uri="{28A0092B-C50C-407E-A947-70E740481C1C}">
                          <a14:useLocalDpi xmlns:a14="http://schemas.microsoft.com/office/drawing/2010/main" val="0"/>
                        </a:ext>
                      </a:extLst>
                    </a:blip>
                    <a:stretch>
                      <a:fillRect/>
                    </a:stretch>
                  </pic:blipFill>
                  <pic:spPr>
                    <a:xfrm>
                      <a:off x="0" y="0"/>
                      <a:ext cx="5391150" cy="1676400"/>
                    </a:xfrm>
                    <a:prstGeom prst="rect">
                      <a:avLst/>
                    </a:prstGeom>
                  </pic:spPr>
                </pic:pic>
              </a:graphicData>
            </a:graphic>
          </wp:inline>
        </w:drawing>
      </w:r>
    </w:p>
    <w:p w14:paraId="53B3C909" w14:textId="77777777" w:rsidR="00EE0E74" w:rsidRDefault="00EE0E74" w:rsidP="00E34C1D">
      <w:pPr>
        <w:pStyle w:val="Parrafo"/>
        <w:jc w:val="center"/>
      </w:pPr>
    </w:p>
    <w:p w14:paraId="743CC8A5" w14:textId="5AEA53AE" w:rsidR="00EE0E74" w:rsidRDefault="00EE0E74">
      <w:pPr>
        <w:rPr>
          <w:rFonts w:ascii="Times New Roman" w:hAnsi="Times New Roman"/>
          <w:sz w:val="24"/>
        </w:rPr>
      </w:pPr>
      <w:r>
        <w:br w:type="page"/>
      </w:r>
    </w:p>
    <w:p w14:paraId="6A993039" w14:textId="77777777" w:rsidR="00EE0E74" w:rsidRDefault="00EE0E74" w:rsidP="00E34C1D">
      <w:pPr>
        <w:pStyle w:val="Parrafo"/>
        <w:jc w:val="center"/>
      </w:pPr>
    </w:p>
    <w:p w14:paraId="39F16AF9" w14:textId="2FA078D9" w:rsidR="00EE0E74" w:rsidRDefault="00EE0E74" w:rsidP="00E34C1D">
      <w:pPr>
        <w:pStyle w:val="Parrafo"/>
        <w:jc w:val="center"/>
      </w:pPr>
      <w:r>
        <w:t>Anexo 2</w:t>
      </w:r>
      <w:r w:rsidR="00923348">
        <w:t>4</w:t>
      </w:r>
      <w:r>
        <w:t>.c</w:t>
      </w:r>
    </w:p>
    <w:p w14:paraId="5676B013" w14:textId="77777777" w:rsidR="00EE0E74" w:rsidRDefault="00EE0E74" w:rsidP="00E34C1D">
      <w:pPr>
        <w:pStyle w:val="Parrafo"/>
        <w:jc w:val="center"/>
      </w:pPr>
    </w:p>
    <w:p w14:paraId="18913761" w14:textId="77777777" w:rsidR="00EE0E74" w:rsidRDefault="00EE0E74" w:rsidP="00E34C1D">
      <w:pPr>
        <w:pStyle w:val="Parrafo"/>
        <w:jc w:val="center"/>
      </w:pPr>
    </w:p>
    <w:p w14:paraId="07241E33" w14:textId="1A37CCA9" w:rsidR="00EE0E74" w:rsidRDefault="00EE0E74" w:rsidP="00E34C1D">
      <w:pPr>
        <w:pStyle w:val="Parrafo"/>
        <w:jc w:val="center"/>
      </w:pPr>
      <w:r>
        <w:t>Anexo 2</w:t>
      </w:r>
      <w:r w:rsidR="00923348">
        <w:t>4</w:t>
      </w:r>
      <w:r>
        <w:t>.d</w:t>
      </w:r>
    </w:p>
    <w:p w14:paraId="3DD5745E" w14:textId="1015F118" w:rsidR="00EE0E74" w:rsidRDefault="0001434F" w:rsidP="00E34C1D">
      <w:pPr>
        <w:pStyle w:val="Parrafo"/>
        <w:jc w:val="center"/>
      </w:pPr>
      <w:r>
        <w:rPr>
          <w:noProof/>
          <w:lang w:eastAsia="es-VE"/>
        </w:rPr>
        <w:drawing>
          <wp:inline distT="0" distB="0" distL="0" distR="0" wp14:anchorId="34CEF1D9" wp14:editId="112F9C4B">
            <wp:extent cx="5438775" cy="1647825"/>
            <wp:effectExtent l="0" t="0" r="9525" b="9525"/>
            <wp:docPr id="15606207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0780" name="Imagen 1560620780"/>
                    <pic:cNvPicPr/>
                  </pic:nvPicPr>
                  <pic:blipFill>
                    <a:blip r:embed="rId148">
                      <a:extLst>
                        <a:ext uri="{28A0092B-C50C-407E-A947-70E740481C1C}">
                          <a14:useLocalDpi xmlns:a14="http://schemas.microsoft.com/office/drawing/2010/main" val="0"/>
                        </a:ext>
                      </a:extLst>
                    </a:blip>
                    <a:stretch>
                      <a:fillRect/>
                    </a:stretch>
                  </pic:blipFill>
                  <pic:spPr>
                    <a:xfrm>
                      <a:off x="0" y="0"/>
                      <a:ext cx="5438775" cy="1647825"/>
                    </a:xfrm>
                    <a:prstGeom prst="rect">
                      <a:avLst/>
                    </a:prstGeom>
                  </pic:spPr>
                </pic:pic>
              </a:graphicData>
            </a:graphic>
          </wp:inline>
        </w:drawing>
      </w:r>
    </w:p>
    <w:p w14:paraId="21E2ABE5" w14:textId="77777777" w:rsidR="00EE0E74" w:rsidRDefault="00EE0E74" w:rsidP="00E34C1D">
      <w:pPr>
        <w:pStyle w:val="Parrafo"/>
        <w:jc w:val="center"/>
      </w:pPr>
    </w:p>
    <w:p w14:paraId="0231B8F2" w14:textId="4890D8AE" w:rsidR="00EE0E74" w:rsidRDefault="00EE0E74">
      <w:pPr>
        <w:rPr>
          <w:rFonts w:ascii="Times New Roman" w:hAnsi="Times New Roman"/>
          <w:sz w:val="24"/>
        </w:rPr>
      </w:pPr>
      <w:r>
        <w:br w:type="page"/>
      </w:r>
    </w:p>
    <w:p w14:paraId="77D570F6" w14:textId="77777777" w:rsidR="00EE0E74" w:rsidRDefault="00EE0E74" w:rsidP="00E34C1D">
      <w:pPr>
        <w:pStyle w:val="Parrafo"/>
        <w:jc w:val="center"/>
      </w:pPr>
    </w:p>
    <w:p w14:paraId="1EDCB9FF" w14:textId="33E9B915" w:rsidR="00EE0E74" w:rsidRDefault="00EE0E74" w:rsidP="00E34C1D">
      <w:pPr>
        <w:pStyle w:val="Parrafo"/>
        <w:jc w:val="center"/>
      </w:pPr>
      <w:r>
        <w:t xml:space="preserve">Anexo </w:t>
      </w:r>
      <w:r w:rsidR="00923348">
        <w:t>24</w:t>
      </w:r>
      <w:r>
        <w:t>.e</w:t>
      </w:r>
    </w:p>
    <w:p w14:paraId="278F7084" w14:textId="77777777" w:rsidR="00EE0E74" w:rsidRDefault="00EE0E74" w:rsidP="00E34C1D">
      <w:pPr>
        <w:pStyle w:val="Parrafo"/>
        <w:jc w:val="center"/>
      </w:pPr>
    </w:p>
    <w:p w14:paraId="4F74D5DF" w14:textId="77777777" w:rsidR="00EE0E74" w:rsidRDefault="00EE0E74" w:rsidP="00E34C1D">
      <w:pPr>
        <w:pStyle w:val="Parrafo"/>
        <w:jc w:val="center"/>
      </w:pPr>
    </w:p>
    <w:p w14:paraId="6889286F" w14:textId="244D6EE2" w:rsidR="00EE0E74" w:rsidRDefault="00EE0E74" w:rsidP="00E34C1D">
      <w:pPr>
        <w:pStyle w:val="Parrafo"/>
        <w:jc w:val="center"/>
      </w:pPr>
      <w:r>
        <w:t>Anexo 2</w:t>
      </w:r>
      <w:r w:rsidR="00923348">
        <w:t>4</w:t>
      </w:r>
      <w:r>
        <w:t>.f</w:t>
      </w:r>
    </w:p>
    <w:p w14:paraId="4D704F8C" w14:textId="093634D0" w:rsidR="00EE0E74" w:rsidRDefault="0001434F" w:rsidP="00E34C1D">
      <w:pPr>
        <w:pStyle w:val="Parrafo"/>
        <w:jc w:val="center"/>
      </w:pPr>
      <w:r>
        <w:rPr>
          <w:noProof/>
          <w:lang w:eastAsia="es-VE"/>
        </w:rPr>
        <w:drawing>
          <wp:inline distT="0" distB="0" distL="0" distR="0" wp14:anchorId="7F94CD60" wp14:editId="01C09D53">
            <wp:extent cx="5134659" cy="1647825"/>
            <wp:effectExtent l="0" t="0" r="8890" b="0"/>
            <wp:docPr id="129004888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8886" name="Imagen 23"/>
                    <pic:cNvPicPr/>
                  </pic:nvPicPr>
                  <pic:blipFill>
                    <a:blip r:embed="rId149">
                      <a:extLst>
                        <a:ext uri="{28A0092B-C50C-407E-A947-70E740481C1C}">
                          <a14:useLocalDpi xmlns:a14="http://schemas.microsoft.com/office/drawing/2010/main" val="0"/>
                        </a:ext>
                      </a:extLst>
                    </a:blip>
                    <a:stretch>
                      <a:fillRect/>
                    </a:stretch>
                  </pic:blipFill>
                  <pic:spPr>
                    <a:xfrm>
                      <a:off x="0" y="0"/>
                      <a:ext cx="5134659" cy="1647825"/>
                    </a:xfrm>
                    <a:prstGeom prst="rect">
                      <a:avLst/>
                    </a:prstGeom>
                  </pic:spPr>
                </pic:pic>
              </a:graphicData>
            </a:graphic>
          </wp:inline>
        </w:drawing>
      </w:r>
    </w:p>
    <w:p w14:paraId="240EB3D7" w14:textId="77777777" w:rsidR="00EE0E74" w:rsidRDefault="00EE0E74" w:rsidP="00E34C1D">
      <w:pPr>
        <w:pStyle w:val="Parrafo"/>
        <w:jc w:val="center"/>
      </w:pPr>
    </w:p>
    <w:p w14:paraId="5E7AB39B" w14:textId="24493107" w:rsidR="00EE0E74" w:rsidRDefault="00EE0E74">
      <w:pPr>
        <w:rPr>
          <w:rFonts w:ascii="Times New Roman" w:hAnsi="Times New Roman"/>
          <w:sz w:val="24"/>
        </w:rPr>
      </w:pPr>
      <w:r>
        <w:br w:type="page"/>
      </w:r>
    </w:p>
    <w:p w14:paraId="26EAACB7" w14:textId="77777777" w:rsidR="00EE0E74" w:rsidRDefault="00EE0E74" w:rsidP="00E34C1D">
      <w:pPr>
        <w:pStyle w:val="Parrafo"/>
        <w:jc w:val="center"/>
      </w:pPr>
    </w:p>
    <w:p w14:paraId="142DEE8E" w14:textId="1C35E9AE" w:rsidR="00EE0E74" w:rsidRDefault="00EE0E74" w:rsidP="00E34C1D">
      <w:pPr>
        <w:pStyle w:val="Parrafo"/>
        <w:jc w:val="center"/>
      </w:pPr>
      <w:r>
        <w:t>Anexo 2</w:t>
      </w:r>
      <w:r w:rsidR="00923348">
        <w:t>5</w:t>
      </w:r>
      <w:r>
        <w:t>.a</w:t>
      </w:r>
    </w:p>
    <w:p w14:paraId="6B2D66BE" w14:textId="77777777" w:rsidR="00EE0E74" w:rsidRDefault="00EE0E74" w:rsidP="00E34C1D">
      <w:pPr>
        <w:pStyle w:val="Parrafo"/>
        <w:jc w:val="center"/>
      </w:pPr>
    </w:p>
    <w:p w14:paraId="625538C0" w14:textId="77777777" w:rsidR="00EE0E74" w:rsidRDefault="00EE0E74" w:rsidP="00E34C1D">
      <w:pPr>
        <w:pStyle w:val="Parrafo"/>
        <w:jc w:val="center"/>
      </w:pPr>
    </w:p>
    <w:p w14:paraId="12E8964F" w14:textId="77777777" w:rsidR="00EE0E74" w:rsidRDefault="00EE0E74" w:rsidP="00E34C1D">
      <w:pPr>
        <w:pStyle w:val="Parrafo"/>
        <w:jc w:val="center"/>
      </w:pPr>
    </w:p>
    <w:p w14:paraId="1187B001" w14:textId="0363F4E6" w:rsidR="00EE0E74" w:rsidRDefault="00EE0E74" w:rsidP="00E34C1D">
      <w:pPr>
        <w:pStyle w:val="Parrafo"/>
        <w:jc w:val="center"/>
      </w:pPr>
      <w:r>
        <w:t>Anexo 2</w:t>
      </w:r>
      <w:r w:rsidR="00923348">
        <w:t>5</w:t>
      </w:r>
      <w:r>
        <w:t>.b</w:t>
      </w:r>
    </w:p>
    <w:p w14:paraId="2885F5A6" w14:textId="012D6B5B" w:rsidR="00EE0E74" w:rsidRDefault="003D18F7" w:rsidP="00E34C1D">
      <w:pPr>
        <w:pStyle w:val="Parrafo"/>
        <w:jc w:val="center"/>
      </w:pPr>
      <w:r>
        <w:rPr>
          <w:noProof/>
          <w:lang w:eastAsia="es-VE"/>
        </w:rPr>
        <w:drawing>
          <wp:inline distT="0" distB="0" distL="0" distR="0" wp14:anchorId="467C383B" wp14:editId="00FEA9F9">
            <wp:extent cx="5410200" cy="1638300"/>
            <wp:effectExtent l="0" t="0" r="0" b="0"/>
            <wp:docPr id="17698039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3948" name="Imagen 1769803948"/>
                    <pic:cNvPicPr/>
                  </pic:nvPicPr>
                  <pic:blipFill>
                    <a:blip r:embed="rId150">
                      <a:extLst>
                        <a:ext uri="{28A0092B-C50C-407E-A947-70E740481C1C}">
                          <a14:useLocalDpi xmlns:a14="http://schemas.microsoft.com/office/drawing/2010/main" val="0"/>
                        </a:ext>
                      </a:extLst>
                    </a:blip>
                    <a:stretch>
                      <a:fillRect/>
                    </a:stretch>
                  </pic:blipFill>
                  <pic:spPr>
                    <a:xfrm>
                      <a:off x="0" y="0"/>
                      <a:ext cx="5410200" cy="1638300"/>
                    </a:xfrm>
                    <a:prstGeom prst="rect">
                      <a:avLst/>
                    </a:prstGeom>
                  </pic:spPr>
                </pic:pic>
              </a:graphicData>
            </a:graphic>
          </wp:inline>
        </w:drawing>
      </w:r>
    </w:p>
    <w:p w14:paraId="0E91C43E" w14:textId="77777777" w:rsidR="00EE0E74" w:rsidRDefault="00EE0E74" w:rsidP="00E34C1D">
      <w:pPr>
        <w:pStyle w:val="Parrafo"/>
        <w:jc w:val="center"/>
      </w:pPr>
    </w:p>
    <w:p w14:paraId="0365D354" w14:textId="77777777" w:rsidR="00EE0E74" w:rsidRDefault="00EE0E74" w:rsidP="00E34C1D">
      <w:pPr>
        <w:pStyle w:val="Parrafo"/>
        <w:jc w:val="center"/>
      </w:pPr>
    </w:p>
    <w:p w14:paraId="75E9F4DC" w14:textId="2B639BD3" w:rsidR="00EE0E74" w:rsidRDefault="00EE0E74">
      <w:pPr>
        <w:rPr>
          <w:rFonts w:ascii="Times New Roman" w:hAnsi="Times New Roman"/>
          <w:sz w:val="24"/>
        </w:rPr>
      </w:pPr>
      <w:r>
        <w:br w:type="page"/>
      </w:r>
    </w:p>
    <w:p w14:paraId="300E92F8" w14:textId="77777777" w:rsidR="00EE0E74" w:rsidRDefault="00EE0E74" w:rsidP="00E34C1D">
      <w:pPr>
        <w:pStyle w:val="Parrafo"/>
        <w:jc w:val="center"/>
      </w:pPr>
    </w:p>
    <w:p w14:paraId="4FBE5866" w14:textId="11277B2C" w:rsidR="00EE0E74" w:rsidRDefault="00EE0E74" w:rsidP="00E34C1D">
      <w:pPr>
        <w:pStyle w:val="Parrafo"/>
        <w:jc w:val="center"/>
      </w:pPr>
      <w:r>
        <w:t>Anexo 2</w:t>
      </w:r>
      <w:r w:rsidR="00923348">
        <w:t>6</w:t>
      </w:r>
      <w:r>
        <w:t>.a</w:t>
      </w:r>
    </w:p>
    <w:p w14:paraId="0A98B9E8" w14:textId="4999B51A" w:rsidR="00EE0E74" w:rsidRDefault="003D18F7" w:rsidP="00E34C1D">
      <w:pPr>
        <w:pStyle w:val="Parrafo"/>
        <w:jc w:val="center"/>
      </w:pPr>
      <w:r>
        <w:rPr>
          <w:noProof/>
          <w:lang w:eastAsia="es-VE"/>
        </w:rPr>
        <w:drawing>
          <wp:inline distT="0" distB="0" distL="0" distR="0" wp14:anchorId="28C583F5" wp14:editId="38081EF6">
            <wp:extent cx="5419725" cy="1609725"/>
            <wp:effectExtent l="0" t="0" r="9525" b="9525"/>
            <wp:docPr id="188414734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7349" name="Imagen 1884147349"/>
                    <pic:cNvPicPr/>
                  </pic:nvPicPr>
                  <pic:blipFill>
                    <a:blip r:embed="rId151">
                      <a:extLst>
                        <a:ext uri="{28A0092B-C50C-407E-A947-70E740481C1C}">
                          <a14:useLocalDpi xmlns:a14="http://schemas.microsoft.com/office/drawing/2010/main" val="0"/>
                        </a:ext>
                      </a:extLst>
                    </a:blip>
                    <a:stretch>
                      <a:fillRect/>
                    </a:stretch>
                  </pic:blipFill>
                  <pic:spPr>
                    <a:xfrm>
                      <a:off x="0" y="0"/>
                      <a:ext cx="5419725" cy="1609725"/>
                    </a:xfrm>
                    <a:prstGeom prst="rect">
                      <a:avLst/>
                    </a:prstGeom>
                  </pic:spPr>
                </pic:pic>
              </a:graphicData>
            </a:graphic>
          </wp:inline>
        </w:drawing>
      </w:r>
    </w:p>
    <w:p w14:paraId="2350A077" w14:textId="77777777" w:rsidR="00EE0E74" w:rsidRDefault="00EE0E74" w:rsidP="00E34C1D">
      <w:pPr>
        <w:pStyle w:val="Parrafo"/>
        <w:jc w:val="center"/>
      </w:pPr>
    </w:p>
    <w:p w14:paraId="21B6ED12" w14:textId="77777777" w:rsidR="00EE0E74" w:rsidRDefault="00EE0E74" w:rsidP="00E34C1D">
      <w:pPr>
        <w:pStyle w:val="Parrafo"/>
        <w:jc w:val="center"/>
      </w:pPr>
    </w:p>
    <w:p w14:paraId="123464B0" w14:textId="7F076D08" w:rsidR="00EE0E74" w:rsidRDefault="00EE0E74">
      <w:pPr>
        <w:rPr>
          <w:rFonts w:ascii="Times New Roman" w:hAnsi="Times New Roman"/>
          <w:sz w:val="24"/>
        </w:rPr>
      </w:pPr>
      <w:r>
        <w:br w:type="page"/>
      </w:r>
    </w:p>
    <w:p w14:paraId="5AEECC7B" w14:textId="77777777" w:rsidR="00EE0E74" w:rsidRDefault="00EE0E74" w:rsidP="00E34C1D">
      <w:pPr>
        <w:pStyle w:val="Parrafo"/>
        <w:jc w:val="center"/>
      </w:pPr>
    </w:p>
    <w:p w14:paraId="04478C51" w14:textId="34500D2A" w:rsidR="00EE0E74" w:rsidRDefault="00EE0E74" w:rsidP="00E34C1D">
      <w:pPr>
        <w:pStyle w:val="Parrafo"/>
        <w:jc w:val="center"/>
      </w:pPr>
      <w:r>
        <w:t>Anexo 2</w:t>
      </w:r>
      <w:r w:rsidR="00923348">
        <w:t>6</w:t>
      </w:r>
      <w:r>
        <w:t>.b</w:t>
      </w:r>
    </w:p>
    <w:p w14:paraId="440C6A67" w14:textId="3C9A2301" w:rsidR="00EE0E74" w:rsidRDefault="003D18F7" w:rsidP="00E34C1D">
      <w:pPr>
        <w:pStyle w:val="Parrafo"/>
        <w:jc w:val="center"/>
      </w:pPr>
      <w:r>
        <w:rPr>
          <w:noProof/>
          <w:lang w:eastAsia="es-VE"/>
        </w:rPr>
        <w:drawing>
          <wp:inline distT="0" distB="0" distL="0" distR="0" wp14:anchorId="003DA6F2" wp14:editId="32AE8201">
            <wp:extent cx="5448300" cy="1685925"/>
            <wp:effectExtent l="0" t="0" r="0" b="9525"/>
            <wp:docPr id="4173884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8496" name="Imagen 417388496"/>
                    <pic:cNvPicPr/>
                  </pic:nvPicPr>
                  <pic:blipFill>
                    <a:blip r:embed="rId152">
                      <a:extLst>
                        <a:ext uri="{28A0092B-C50C-407E-A947-70E740481C1C}">
                          <a14:useLocalDpi xmlns:a14="http://schemas.microsoft.com/office/drawing/2010/main" val="0"/>
                        </a:ext>
                      </a:extLst>
                    </a:blip>
                    <a:stretch>
                      <a:fillRect/>
                    </a:stretch>
                  </pic:blipFill>
                  <pic:spPr>
                    <a:xfrm>
                      <a:off x="0" y="0"/>
                      <a:ext cx="5448300" cy="1685925"/>
                    </a:xfrm>
                    <a:prstGeom prst="rect">
                      <a:avLst/>
                    </a:prstGeom>
                  </pic:spPr>
                </pic:pic>
              </a:graphicData>
            </a:graphic>
          </wp:inline>
        </w:drawing>
      </w:r>
    </w:p>
    <w:p w14:paraId="58FCC9B1" w14:textId="77777777" w:rsidR="00EE0E74" w:rsidRDefault="00EE0E74" w:rsidP="00E34C1D">
      <w:pPr>
        <w:pStyle w:val="Parrafo"/>
        <w:jc w:val="center"/>
      </w:pPr>
    </w:p>
    <w:p w14:paraId="49C3621E" w14:textId="77777777" w:rsidR="00EE0E74" w:rsidRDefault="00EE0E74" w:rsidP="00E34C1D">
      <w:pPr>
        <w:pStyle w:val="Parrafo"/>
        <w:jc w:val="center"/>
      </w:pPr>
    </w:p>
    <w:p w14:paraId="49BB602E" w14:textId="3465975C" w:rsidR="00EE0E74" w:rsidRDefault="00EE0E74">
      <w:pPr>
        <w:rPr>
          <w:rFonts w:ascii="Times New Roman" w:hAnsi="Times New Roman"/>
          <w:sz w:val="24"/>
        </w:rPr>
      </w:pPr>
      <w:r>
        <w:br w:type="page"/>
      </w:r>
    </w:p>
    <w:p w14:paraId="386C6550" w14:textId="77777777" w:rsidR="00EE0E74" w:rsidRDefault="00EE0E74" w:rsidP="00E34C1D">
      <w:pPr>
        <w:pStyle w:val="Parrafo"/>
        <w:jc w:val="center"/>
      </w:pPr>
    </w:p>
    <w:p w14:paraId="4DA068E3" w14:textId="27A2DA82" w:rsidR="00EE0E74" w:rsidRDefault="00EE0E74" w:rsidP="00E34C1D">
      <w:pPr>
        <w:pStyle w:val="Parrafo"/>
        <w:jc w:val="center"/>
      </w:pPr>
      <w:r>
        <w:t>Anexo 2</w:t>
      </w:r>
      <w:r w:rsidR="00923348">
        <w:t>6</w:t>
      </w:r>
      <w:r>
        <w:t>.c</w:t>
      </w:r>
    </w:p>
    <w:p w14:paraId="6B0B32F6" w14:textId="78817474" w:rsidR="00EE0E74" w:rsidRDefault="003D18F7" w:rsidP="00E34C1D">
      <w:pPr>
        <w:pStyle w:val="Parrafo"/>
        <w:jc w:val="center"/>
      </w:pPr>
      <w:r>
        <w:rPr>
          <w:noProof/>
          <w:lang w:eastAsia="es-VE"/>
        </w:rPr>
        <w:drawing>
          <wp:inline distT="0" distB="0" distL="0" distR="0" wp14:anchorId="195D71D1" wp14:editId="27162DA7">
            <wp:extent cx="5410200" cy="1666875"/>
            <wp:effectExtent l="0" t="0" r="0" b="9525"/>
            <wp:docPr id="126535758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7587" name="Imagen 1265357587"/>
                    <pic:cNvPicPr/>
                  </pic:nvPicPr>
                  <pic:blipFill>
                    <a:blip r:embed="rId153">
                      <a:extLst>
                        <a:ext uri="{28A0092B-C50C-407E-A947-70E740481C1C}">
                          <a14:useLocalDpi xmlns:a14="http://schemas.microsoft.com/office/drawing/2010/main" val="0"/>
                        </a:ext>
                      </a:extLst>
                    </a:blip>
                    <a:stretch>
                      <a:fillRect/>
                    </a:stretch>
                  </pic:blipFill>
                  <pic:spPr>
                    <a:xfrm>
                      <a:off x="0" y="0"/>
                      <a:ext cx="5410200" cy="1666875"/>
                    </a:xfrm>
                    <a:prstGeom prst="rect">
                      <a:avLst/>
                    </a:prstGeom>
                  </pic:spPr>
                </pic:pic>
              </a:graphicData>
            </a:graphic>
          </wp:inline>
        </w:drawing>
      </w:r>
    </w:p>
    <w:p w14:paraId="7B8C79CA" w14:textId="77777777" w:rsidR="00EE0E74" w:rsidRDefault="00EE0E74" w:rsidP="00E34C1D">
      <w:pPr>
        <w:pStyle w:val="Parrafo"/>
        <w:jc w:val="center"/>
      </w:pPr>
    </w:p>
    <w:p w14:paraId="63CD7D68" w14:textId="77777777" w:rsidR="00EE0E74" w:rsidRDefault="00EE0E74" w:rsidP="00E34C1D">
      <w:pPr>
        <w:pStyle w:val="Parrafo"/>
        <w:jc w:val="center"/>
      </w:pPr>
    </w:p>
    <w:p w14:paraId="4A079CBE" w14:textId="77777777" w:rsidR="003D18F7" w:rsidRDefault="00EE0E74">
      <w:r>
        <w:br w:type="page"/>
      </w:r>
    </w:p>
    <w:p w14:paraId="3DDB51F3" w14:textId="7A687F63" w:rsidR="003D18F7" w:rsidRDefault="003D18F7" w:rsidP="003D18F7">
      <w:pPr>
        <w:pStyle w:val="Parrafo"/>
        <w:jc w:val="center"/>
      </w:pPr>
      <w:r>
        <w:lastRenderedPageBreak/>
        <w:t>Anexo 26.d</w:t>
      </w:r>
    </w:p>
    <w:p w14:paraId="16B78FE8" w14:textId="16E9166E" w:rsidR="003D18F7" w:rsidRDefault="003D18F7" w:rsidP="003D18F7">
      <w:pPr>
        <w:pStyle w:val="Parrafo"/>
        <w:jc w:val="center"/>
      </w:pPr>
      <w:r>
        <w:rPr>
          <w:noProof/>
          <w:lang w:eastAsia="es-VE"/>
        </w:rPr>
        <w:drawing>
          <wp:inline distT="0" distB="0" distL="0" distR="0" wp14:anchorId="070E3ADA" wp14:editId="4BD2D3D5">
            <wp:extent cx="5410200" cy="1632551"/>
            <wp:effectExtent l="0" t="0" r="0" b="6350"/>
            <wp:docPr id="6077725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2568" name="Imagen 30"/>
                    <pic:cNvPicPr/>
                  </pic:nvPicPr>
                  <pic:blipFill>
                    <a:blip r:embed="rId154">
                      <a:extLst>
                        <a:ext uri="{28A0092B-C50C-407E-A947-70E740481C1C}">
                          <a14:useLocalDpi xmlns:a14="http://schemas.microsoft.com/office/drawing/2010/main" val="0"/>
                        </a:ext>
                      </a:extLst>
                    </a:blip>
                    <a:stretch>
                      <a:fillRect/>
                    </a:stretch>
                  </pic:blipFill>
                  <pic:spPr>
                    <a:xfrm>
                      <a:off x="0" y="0"/>
                      <a:ext cx="5410200" cy="1632551"/>
                    </a:xfrm>
                    <a:prstGeom prst="rect">
                      <a:avLst/>
                    </a:prstGeom>
                  </pic:spPr>
                </pic:pic>
              </a:graphicData>
            </a:graphic>
          </wp:inline>
        </w:drawing>
      </w:r>
    </w:p>
    <w:p w14:paraId="35179434" w14:textId="77777777" w:rsidR="003D18F7" w:rsidRDefault="003D18F7"/>
    <w:p w14:paraId="050595BC" w14:textId="21E3A402" w:rsidR="003D18F7" w:rsidRDefault="003D18F7">
      <w:r>
        <w:br w:type="page"/>
      </w:r>
    </w:p>
    <w:p w14:paraId="38972F7A" w14:textId="77777777" w:rsidR="00EE0E74" w:rsidRDefault="00EE0E74">
      <w:pPr>
        <w:rPr>
          <w:rFonts w:ascii="Times New Roman" w:hAnsi="Times New Roman"/>
          <w:sz w:val="24"/>
        </w:rPr>
      </w:pPr>
    </w:p>
    <w:p w14:paraId="0DFD807C" w14:textId="031C1998" w:rsidR="00EE0E74" w:rsidRDefault="00EE0E74" w:rsidP="00E34C1D">
      <w:pPr>
        <w:pStyle w:val="Parrafo"/>
        <w:jc w:val="center"/>
      </w:pPr>
      <w:r>
        <w:t xml:space="preserve">Anexo </w:t>
      </w:r>
      <w:r w:rsidR="00923348">
        <w:t>27</w:t>
      </w:r>
      <w:r>
        <w:t>.a</w:t>
      </w:r>
    </w:p>
    <w:p w14:paraId="7AF2E5F4" w14:textId="5DCAD5EB" w:rsidR="00EE0E74" w:rsidRDefault="00643D14" w:rsidP="00E34C1D">
      <w:pPr>
        <w:pStyle w:val="Parrafo"/>
        <w:jc w:val="center"/>
      </w:pPr>
      <w:r>
        <w:rPr>
          <w:noProof/>
          <w:lang w:eastAsia="es-VE"/>
        </w:rPr>
        <w:drawing>
          <wp:inline distT="0" distB="0" distL="0" distR="0" wp14:anchorId="497D7D60" wp14:editId="5CC75504">
            <wp:extent cx="5400675" cy="1714500"/>
            <wp:effectExtent l="0" t="0" r="9525" b="0"/>
            <wp:docPr id="134221339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3394" name="Imagen 1342213394"/>
                    <pic:cNvPicPr/>
                  </pic:nvPicPr>
                  <pic:blipFill>
                    <a:blip r:embed="rId155">
                      <a:extLst>
                        <a:ext uri="{28A0092B-C50C-407E-A947-70E740481C1C}">
                          <a14:useLocalDpi xmlns:a14="http://schemas.microsoft.com/office/drawing/2010/main" val="0"/>
                        </a:ext>
                      </a:extLst>
                    </a:blip>
                    <a:stretch>
                      <a:fillRect/>
                    </a:stretch>
                  </pic:blipFill>
                  <pic:spPr>
                    <a:xfrm>
                      <a:off x="0" y="0"/>
                      <a:ext cx="5400675" cy="1714500"/>
                    </a:xfrm>
                    <a:prstGeom prst="rect">
                      <a:avLst/>
                    </a:prstGeom>
                  </pic:spPr>
                </pic:pic>
              </a:graphicData>
            </a:graphic>
          </wp:inline>
        </w:drawing>
      </w:r>
    </w:p>
    <w:p w14:paraId="0AF9D3D0" w14:textId="77777777" w:rsidR="00EE0E74" w:rsidRDefault="00EE0E74" w:rsidP="00E34C1D">
      <w:pPr>
        <w:pStyle w:val="Parrafo"/>
        <w:jc w:val="center"/>
      </w:pPr>
    </w:p>
    <w:p w14:paraId="79A41830" w14:textId="77777777" w:rsidR="00EE0E74" w:rsidRDefault="00EE0E74" w:rsidP="00E34C1D">
      <w:pPr>
        <w:pStyle w:val="Parrafo"/>
        <w:jc w:val="center"/>
      </w:pPr>
    </w:p>
    <w:p w14:paraId="00C5E4F4" w14:textId="42ED0828" w:rsidR="00EE0E74" w:rsidRDefault="00EE0E74">
      <w:pPr>
        <w:rPr>
          <w:rFonts w:ascii="Times New Roman" w:hAnsi="Times New Roman"/>
          <w:sz w:val="24"/>
        </w:rPr>
      </w:pPr>
      <w:r>
        <w:br w:type="page"/>
      </w:r>
    </w:p>
    <w:p w14:paraId="1A5EC41F" w14:textId="77777777" w:rsidR="00EE0E74" w:rsidRDefault="00EE0E74" w:rsidP="00E34C1D">
      <w:pPr>
        <w:pStyle w:val="Parrafo"/>
        <w:jc w:val="center"/>
      </w:pPr>
    </w:p>
    <w:p w14:paraId="6B993535" w14:textId="0F69AB56" w:rsidR="00EE0E74" w:rsidRDefault="00EE0E74" w:rsidP="00E34C1D">
      <w:pPr>
        <w:pStyle w:val="Parrafo"/>
        <w:jc w:val="center"/>
      </w:pPr>
      <w:r>
        <w:t xml:space="preserve">Anexo </w:t>
      </w:r>
      <w:r w:rsidR="00923348">
        <w:t>27</w:t>
      </w:r>
      <w:r>
        <w:t>.b</w:t>
      </w:r>
    </w:p>
    <w:p w14:paraId="78427F00" w14:textId="5D241DD6" w:rsidR="00EE0E74" w:rsidRDefault="00643D14" w:rsidP="00E34C1D">
      <w:pPr>
        <w:pStyle w:val="Parrafo"/>
        <w:jc w:val="center"/>
      </w:pPr>
      <w:r>
        <w:rPr>
          <w:noProof/>
          <w:lang w:eastAsia="es-VE"/>
        </w:rPr>
        <w:drawing>
          <wp:inline distT="0" distB="0" distL="0" distR="0" wp14:anchorId="4D9986F0" wp14:editId="7BF16E12">
            <wp:extent cx="5410200" cy="1676400"/>
            <wp:effectExtent l="0" t="0" r="0" b="0"/>
            <wp:docPr id="71340752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522" name="Imagen 713407522"/>
                    <pic:cNvPicPr/>
                  </pic:nvPicPr>
                  <pic:blipFill>
                    <a:blip r:embed="rId156">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14:paraId="1E371CB6" w14:textId="77777777" w:rsidR="00EE0E74" w:rsidRDefault="00EE0E74" w:rsidP="00E34C1D">
      <w:pPr>
        <w:pStyle w:val="Parrafo"/>
        <w:jc w:val="center"/>
      </w:pPr>
    </w:p>
    <w:p w14:paraId="36E30F1F" w14:textId="77777777" w:rsidR="00EE0E74" w:rsidRDefault="00EE0E74" w:rsidP="00E34C1D">
      <w:pPr>
        <w:pStyle w:val="Parrafo"/>
        <w:jc w:val="center"/>
      </w:pPr>
    </w:p>
    <w:p w14:paraId="2E7B94CE" w14:textId="3FC7E896" w:rsidR="00EE0E74" w:rsidRDefault="00EE0E74">
      <w:pPr>
        <w:rPr>
          <w:rFonts w:ascii="Times New Roman" w:hAnsi="Times New Roman"/>
          <w:sz w:val="24"/>
        </w:rPr>
      </w:pPr>
      <w:r>
        <w:br w:type="page"/>
      </w:r>
    </w:p>
    <w:p w14:paraId="7332918A" w14:textId="77777777" w:rsidR="00EE0E74" w:rsidRDefault="00EE0E74" w:rsidP="00E34C1D">
      <w:pPr>
        <w:pStyle w:val="Parrafo"/>
        <w:jc w:val="center"/>
      </w:pPr>
    </w:p>
    <w:p w14:paraId="6ACB7C81" w14:textId="72F6999D" w:rsidR="00EE0E74" w:rsidRDefault="00EE0E74" w:rsidP="00E34C1D">
      <w:pPr>
        <w:pStyle w:val="Parrafo"/>
        <w:jc w:val="center"/>
      </w:pPr>
      <w:r>
        <w:t xml:space="preserve">Anexo </w:t>
      </w:r>
      <w:r w:rsidR="00923348">
        <w:t>27</w:t>
      </w:r>
      <w:r>
        <w:t>.c</w:t>
      </w:r>
    </w:p>
    <w:p w14:paraId="67217EF9" w14:textId="65928CD2" w:rsidR="00EE0E74" w:rsidRDefault="00643D14" w:rsidP="00E34C1D">
      <w:pPr>
        <w:pStyle w:val="Parrafo"/>
        <w:jc w:val="center"/>
      </w:pPr>
      <w:r>
        <w:rPr>
          <w:noProof/>
          <w:lang w:eastAsia="es-VE"/>
        </w:rPr>
        <w:drawing>
          <wp:inline distT="0" distB="0" distL="0" distR="0" wp14:anchorId="423136F8" wp14:editId="0193F0E3">
            <wp:extent cx="5448300" cy="1676400"/>
            <wp:effectExtent l="0" t="0" r="0" b="0"/>
            <wp:docPr id="56980690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06907" name="Imagen 569806907"/>
                    <pic:cNvPicPr/>
                  </pic:nvPicPr>
                  <pic:blipFill>
                    <a:blip r:embed="rId157">
                      <a:extLst>
                        <a:ext uri="{28A0092B-C50C-407E-A947-70E740481C1C}">
                          <a14:useLocalDpi xmlns:a14="http://schemas.microsoft.com/office/drawing/2010/main" val="0"/>
                        </a:ext>
                      </a:extLst>
                    </a:blip>
                    <a:stretch>
                      <a:fillRect/>
                    </a:stretch>
                  </pic:blipFill>
                  <pic:spPr>
                    <a:xfrm>
                      <a:off x="0" y="0"/>
                      <a:ext cx="5448300" cy="1676400"/>
                    </a:xfrm>
                    <a:prstGeom prst="rect">
                      <a:avLst/>
                    </a:prstGeom>
                  </pic:spPr>
                </pic:pic>
              </a:graphicData>
            </a:graphic>
          </wp:inline>
        </w:drawing>
      </w:r>
    </w:p>
    <w:p w14:paraId="26C2240C" w14:textId="77777777" w:rsidR="00EE0E74" w:rsidRDefault="00EE0E74" w:rsidP="00E34C1D">
      <w:pPr>
        <w:pStyle w:val="Parrafo"/>
        <w:jc w:val="center"/>
      </w:pPr>
    </w:p>
    <w:p w14:paraId="377DD132" w14:textId="77777777" w:rsidR="00EE0E74" w:rsidRDefault="00EE0E74" w:rsidP="00E34C1D">
      <w:pPr>
        <w:pStyle w:val="Parrafo"/>
        <w:jc w:val="center"/>
      </w:pPr>
    </w:p>
    <w:p w14:paraId="5AD371C8" w14:textId="7CC0F393" w:rsidR="00EE0E74" w:rsidRDefault="00EE0E74">
      <w:pPr>
        <w:rPr>
          <w:rFonts w:ascii="Times New Roman" w:hAnsi="Times New Roman"/>
          <w:sz w:val="24"/>
        </w:rPr>
      </w:pPr>
      <w:r>
        <w:br w:type="page"/>
      </w:r>
    </w:p>
    <w:p w14:paraId="114D3A27" w14:textId="77777777" w:rsidR="00EE0E74" w:rsidRDefault="00EE0E74" w:rsidP="00E34C1D">
      <w:pPr>
        <w:pStyle w:val="Parrafo"/>
        <w:jc w:val="center"/>
      </w:pPr>
    </w:p>
    <w:p w14:paraId="1223872B" w14:textId="0E7A7E53" w:rsidR="00EE0E74" w:rsidRDefault="00EE0E74" w:rsidP="00E34C1D">
      <w:pPr>
        <w:pStyle w:val="Parrafo"/>
        <w:jc w:val="center"/>
      </w:pPr>
      <w:r>
        <w:t xml:space="preserve">Anexo </w:t>
      </w:r>
      <w:r w:rsidR="00923348">
        <w:t>28</w:t>
      </w:r>
      <w:r>
        <w:t>.a</w:t>
      </w:r>
    </w:p>
    <w:p w14:paraId="4E2E9BF0" w14:textId="77777777" w:rsidR="00EE0E74" w:rsidRDefault="00EE0E74" w:rsidP="00E34C1D">
      <w:pPr>
        <w:pStyle w:val="Parrafo"/>
        <w:jc w:val="center"/>
      </w:pPr>
    </w:p>
    <w:p w14:paraId="2C660C3D" w14:textId="77777777" w:rsidR="00EE0E74" w:rsidRDefault="00EE0E74" w:rsidP="00E34C1D">
      <w:pPr>
        <w:pStyle w:val="Parrafo"/>
        <w:jc w:val="center"/>
      </w:pPr>
    </w:p>
    <w:p w14:paraId="5D0FBFCA" w14:textId="7E580F66" w:rsidR="00EE0E74" w:rsidRDefault="00EE0E74" w:rsidP="00E34C1D">
      <w:pPr>
        <w:pStyle w:val="Parrafo"/>
        <w:jc w:val="center"/>
      </w:pPr>
      <w:r>
        <w:t xml:space="preserve">Anexo </w:t>
      </w:r>
      <w:r w:rsidR="00923348">
        <w:t>28</w:t>
      </w:r>
      <w:r>
        <w:t>.b</w:t>
      </w:r>
    </w:p>
    <w:p w14:paraId="056DF912" w14:textId="7D211E2A" w:rsidR="00EE0E74" w:rsidRDefault="00643D14" w:rsidP="00E34C1D">
      <w:pPr>
        <w:pStyle w:val="Parrafo"/>
        <w:jc w:val="center"/>
      </w:pPr>
      <w:r>
        <w:rPr>
          <w:noProof/>
          <w:lang w:eastAsia="es-VE"/>
        </w:rPr>
        <w:drawing>
          <wp:inline distT="0" distB="0" distL="0" distR="0" wp14:anchorId="7A8F1D14" wp14:editId="53137583">
            <wp:extent cx="5400675" cy="1524000"/>
            <wp:effectExtent l="0" t="0" r="9525" b="0"/>
            <wp:docPr id="2559390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905" name="Imagen 25593905"/>
                    <pic:cNvPicPr/>
                  </pic:nvPicPr>
                  <pic:blipFill>
                    <a:blip r:embed="rId158">
                      <a:extLst>
                        <a:ext uri="{28A0092B-C50C-407E-A947-70E740481C1C}">
                          <a14:useLocalDpi xmlns:a14="http://schemas.microsoft.com/office/drawing/2010/main" val="0"/>
                        </a:ext>
                      </a:extLst>
                    </a:blip>
                    <a:stretch>
                      <a:fillRect/>
                    </a:stretch>
                  </pic:blipFill>
                  <pic:spPr>
                    <a:xfrm>
                      <a:off x="0" y="0"/>
                      <a:ext cx="5400675" cy="1524000"/>
                    </a:xfrm>
                    <a:prstGeom prst="rect">
                      <a:avLst/>
                    </a:prstGeom>
                  </pic:spPr>
                </pic:pic>
              </a:graphicData>
            </a:graphic>
          </wp:inline>
        </w:drawing>
      </w:r>
    </w:p>
    <w:p w14:paraId="76471F7B" w14:textId="77777777" w:rsidR="00EE0E74" w:rsidRDefault="00EE0E74" w:rsidP="00E34C1D">
      <w:pPr>
        <w:pStyle w:val="Parrafo"/>
        <w:jc w:val="center"/>
      </w:pPr>
    </w:p>
    <w:p w14:paraId="1FD92C86" w14:textId="698DE6D8" w:rsidR="00EE0E74" w:rsidRDefault="00EE0E74">
      <w:pPr>
        <w:rPr>
          <w:rFonts w:ascii="Times New Roman" w:hAnsi="Times New Roman"/>
          <w:sz w:val="24"/>
        </w:rPr>
      </w:pPr>
      <w:r>
        <w:br w:type="page"/>
      </w:r>
    </w:p>
    <w:p w14:paraId="03DDE854" w14:textId="77777777" w:rsidR="00EE0E74" w:rsidRDefault="00EE0E74" w:rsidP="00E34C1D">
      <w:pPr>
        <w:pStyle w:val="Parrafo"/>
        <w:jc w:val="center"/>
      </w:pPr>
    </w:p>
    <w:p w14:paraId="2B2E5E44" w14:textId="0BC95FFD" w:rsidR="00EE0E74" w:rsidRDefault="00EE0E74" w:rsidP="00E34C1D">
      <w:pPr>
        <w:pStyle w:val="Parrafo"/>
        <w:jc w:val="center"/>
      </w:pPr>
      <w:r>
        <w:t xml:space="preserve">Anexo </w:t>
      </w:r>
      <w:r w:rsidR="00923348">
        <w:t>28</w:t>
      </w:r>
      <w:r>
        <w:t>.c</w:t>
      </w:r>
    </w:p>
    <w:p w14:paraId="0C9BE801" w14:textId="77777777" w:rsidR="00EE0E74" w:rsidRDefault="00EE0E74" w:rsidP="00E34C1D">
      <w:pPr>
        <w:pStyle w:val="Parrafo"/>
        <w:jc w:val="center"/>
      </w:pPr>
    </w:p>
    <w:p w14:paraId="6E7E8532" w14:textId="77777777" w:rsidR="00EE0E74" w:rsidRDefault="00EE0E74" w:rsidP="00E34C1D">
      <w:pPr>
        <w:pStyle w:val="Parrafo"/>
        <w:jc w:val="center"/>
      </w:pPr>
    </w:p>
    <w:p w14:paraId="5DB75E46" w14:textId="77777777" w:rsidR="00EE0E74" w:rsidRDefault="00EE0E74" w:rsidP="00E34C1D">
      <w:pPr>
        <w:pStyle w:val="Parrafo"/>
        <w:jc w:val="center"/>
      </w:pPr>
    </w:p>
    <w:p w14:paraId="04C004DE" w14:textId="4ECE9355" w:rsidR="00EE0E74" w:rsidRDefault="00EE0E74" w:rsidP="00E34C1D">
      <w:pPr>
        <w:pStyle w:val="Parrafo"/>
        <w:jc w:val="center"/>
      </w:pPr>
      <w:r>
        <w:t xml:space="preserve">Anexo </w:t>
      </w:r>
      <w:r w:rsidR="00923348">
        <w:t>28</w:t>
      </w:r>
      <w:r>
        <w:t>.d</w:t>
      </w:r>
    </w:p>
    <w:p w14:paraId="5F056F68" w14:textId="2DB97845" w:rsidR="00EE0E74" w:rsidRDefault="00643D14" w:rsidP="00E34C1D">
      <w:pPr>
        <w:pStyle w:val="Parrafo"/>
        <w:jc w:val="center"/>
      </w:pPr>
      <w:r>
        <w:rPr>
          <w:noProof/>
          <w:lang w:eastAsia="es-VE"/>
        </w:rPr>
        <w:drawing>
          <wp:inline distT="0" distB="0" distL="0" distR="0" wp14:anchorId="3F47AD08" wp14:editId="53DCDCB4">
            <wp:extent cx="5362575" cy="1552575"/>
            <wp:effectExtent l="0" t="0" r="9525" b="9525"/>
            <wp:docPr id="170412887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8871" name="Imagen 1704128871"/>
                    <pic:cNvPicPr/>
                  </pic:nvPicPr>
                  <pic:blipFill>
                    <a:blip r:embed="rId159">
                      <a:extLst>
                        <a:ext uri="{28A0092B-C50C-407E-A947-70E740481C1C}">
                          <a14:useLocalDpi xmlns:a14="http://schemas.microsoft.com/office/drawing/2010/main" val="0"/>
                        </a:ext>
                      </a:extLst>
                    </a:blip>
                    <a:stretch>
                      <a:fillRect/>
                    </a:stretch>
                  </pic:blipFill>
                  <pic:spPr>
                    <a:xfrm>
                      <a:off x="0" y="0"/>
                      <a:ext cx="5362575" cy="1552575"/>
                    </a:xfrm>
                    <a:prstGeom prst="rect">
                      <a:avLst/>
                    </a:prstGeom>
                  </pic:spPr>
                </pic:pic>
              </a:graphicData>
            </a:graphic>
          </wp:inline>
        </w:drawing>
      </w:r>
    </w:p>
    <w:p w14:paraId="4BA4BA41" w14:textId="77777777" w:rsidR="00EE0E74" w:rsidRDefault="00EE0E74" w:rsidP="00E34C1D">
      <w:pPr>
        <w:pStyle w:val="Parrafo"/>
        <w:jc w:val="center"/>
      </w:pPr>
    </w:p>
    <w:p w14:paraId="14C6D46B" w14:textId="2ACFCD3C" w:rsidR="00EE0E74" w:rsidRDefault="00EE0E74">
      <w:pPr>
        <w:rPr>
          <w:rFonts w:ascii="Times New Roman" w:hAnsi="Times New Roman"/>
          <w:sz w:val="24"/>
        </w:rPr>
      </w:pPr>
      <w:r>
        <w:br w:type="page"/>
      </w:r>
    </w:p>
    <w:p w14:paraId="010151C4" w14:textId="77777777" w:rsidR="00EE0E74" w:rsidRDefault="00EE0E74" w:rsidP="00E34C1D">
      <w:pPr>
        <w:pStyle w:val="Parrafo"/>
        <w:jc w:val="center"/>
      </w:pPr>
    </w:p>
    <w:p w14:paraId="67226837" w14:textId="5025655E" w:rsidR="00EE0E74" w:rsidRDefault="00EE0E74" w:rsidP="00E34C1D">
      <w:pPr>
        <w:pStyle w:val="Parrafo"/>
        <w:jc w:val="center"/>
      </w:pPr>
      <w:r>
        <w:t xml:space="preserve">Anexo </w:t>
      </w:r>
      <w:r w:rsidR="00923348">
        <w:t>28</w:t>
      </w:r>
      <w:r>
        <w:t>.e</w:t>
      </w:r>
    </w:p>
    <w:p w14:paraId="7E098805" w14:textId="77777777" w:rsidR="00EE0E74" w:rsidRDefault="00EE0E74" w:rsidP="00E34C1D">
      <w:pPr>
        <w:pStyle w:val="Parrafo"/>
        <w:jc w:val="center"/>
      </w:pPr>
    </w:p>
    <w:p w14:paraId="720E06F0" w14:textId="77777777" w:rsidR="00EE0E74" w:rsidRDefault="00EE0E74" w:rsidP="00E34C1D">
      <w:pPr>
        <w:pStyle w:val="Parrafo"/>
        <w:jc w:val="center"/>
      </w:pPr>
    </w:p>
    <w:p w14:paraId="204872F0" w14:textId="77777777" w:rsidR="00EE0E74" w:rsidRDefault="00EE0E74" w:rsidP="00E34C1D">
      <w:pPr>
        <w:pStyle w:val="Parrafo"/>
        <w:jc w:val="center"/>
      </w:pPr>
    </w:p>
    <w:p w14:paraId="1CA1FB50" w14:textId="58A7ACF8" w:rsidR="00EE0E74" w:rsidRDefault="00EE0E74" w:rsidP="00E34C1D">
      <w:pPr>
        <w:pStyle w:val="Parrafo"/>
        <w:jc w:val="center"/>
      </w:pPr>
      <w:r>
        <w:t xml:space="preserve">Anexo </w:t>
      </w:r>
      <w:r w:rsidR="00923348">
        <w:t>28</w:t>
      </w:r>
      <w:r>
        <w:t>.f</w:t>
      </w:r>
    </w:p>
    <w:p w14:paraId="1C1D3229" w14:textId="77777777" w:rsidR="00EE0E74" w:rsidRDefault="00EE0E74" w:rsidP="00E34C1D">
      <w:pPr>
        <w:pStyle w:val="Parrafo"/>
        <w:jc w:val="center"/>
      </w:pPr>
    </w:p>
    <w:p w14:paraId="2C2764B1" w14:textId="77777777" w:rsidR="00EE0E74" w:rsidRDefault="00EE0E74" w:rsidP="00E34C1D">
      <w:pPr>
        <w:pStyle w:val="Parrafo"/>
        <w:jc w:val="center"/>
      </w:pPr>
    </w:p>
    <w:p w14:paraId="2CE2F4EF" w14:textId="19DB2E4C" w:rsidR="00EE0E74" w:rsidRDefault="00EE0E74">
      <w:pPr>
        <w:rPr>
          <w:rFonts w:ascii="Times New Roman" w:hAnsi="Times New Roman"/>
          <w:sz w:val="24"/>
        </w:rPr>
      </w:pPr>
      <w:r>
        <w:br w:type="page"/>
      </w:r>
    </w:p>
    <w:p w14:paraId="088BD94D" w14:textId="77777777" w:rsidR="00EE0E74" w:rsidRDefault="00EE0E74" w:rsidP="00E34C1D">
      <w:pPr>
        <w:pStyle w:val="Parrafo"/>
        <w:jc w:val="center"/>
      </w:pPr>
    </w:p>
    <w:p w14:paraId="6A413D53" w14:textId="32104C73" w:rsidR="00EE0E74" w:rsidRDefault="00EE0E74" w:rsidP="00E34C1D">
      <w:pPr>
        <w:pStyle w:val="Parrafo"/>
        <w:jc w:val="center"/>
      </w:pPr>
      <w:r>
        <w:t xml:space="preserve">Anexo </w:t>
      </w:r>
      <w:r w:rsidR="00923348">
        <w:t>29</w:t>
      </w:r>
      <w:r>
        <w:t>.a</w:t>
      </w:r>
    </w:p>
    <w:p w14:paraId="561A6F04" w14:textId="77777777" w:rsidR="00EE0E74" w:rsidRDefault="00EE0E74" w:rsidP="00E34C1D">
      <w:pPr>
        <w:pStyle w:val="Parrafo"/>
        <w:jc w:val="center"/>
      </w:pPr>
    </w:p>
    <w:p w14:paraId="6044DFF3" w14:textId="77777777" w:rsidR="00EE0E74" w:rsidRDefault="00EE0E74" w:rsidP="00E34C1D">
      <w:pPr>
        <w:pStyle w:val="Parrafo"/>
        <w:jc w:val="center"/>
      </w:pPr>
    </w:p>
    <w:p w14:paraId="302499CA" w14:textId="72A85F27" w:rsidR="00EE0E74" w:rsidRPr="009B4CB0" w:rsidRDefault="00EE0E74" w:rsidP="00E34C1D">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.b</w:t>
      </w:r>
    </w:p>
    <w:p w14:paraId="07FF47D4" w14:textId="77777777" w:rsidR="00EE0E74" w:rsidRPr="009B4CB0" w:rsidRDefault="00EE0E74" w:rsidP="00E34C1D">
      <w:pPr>
        <w:pStyle w:val="Parrafo"/>
        <w:jc w:val="center"/>
        <w:rPr>
          <w:lang w:val="en-US"/>
        </w:rPr>
      </w:pPr>
    </w:p>
    <w:p w14:paraId="49B2244F" w14:textId="77777777" w:rsidR="00EE0E74" w:rsidRPr="009B4CB0" w:rsidRDefault="00EE0E74" w:rsidP="00E34C1D">
      <w:pPr>
        <w:pStyle w:val="Parrafo"/>
        <w:jc w:val="center"/>
        <w:rPr>
          <w:lang w:val="en-US"/>
        </w:rPr>
      </w:pPr>
    </w:p>
    <w:p w14:paraId="5D635482" w14:textId="46ADD8C4" w:rsidR="00EE0E74" w:rsidRPr="009B4CB0" w:rsidRDefault="00EE0E74">
      <w:pPr>
        <w:rPr>
          <w:rFonts w:ascii="Times New Roman" w:hAnsi="Times New Roman"/>
          <w:sz w:val="24"/>
          <w:lang w:val="en-US"/>
        </w:rPr>
      </w:pPr>
      <w:r w:rsidRPr="009B4CB0">
        <w:rPr>
          <w:lang w:val="en-US"/>
        </w:rPr>
        <w:br w:type="page"/>
      </w:r>
    </w:p>
    <w:p w14:paraId="1661B35E" w14:textId="77777777" w:rsidR="00EE0E74" w:rsidRPr="009B4CB0" w:rsidRDefault="00EE0E74" w:rsidP="00E34C1D">
      <w:pPr>
        <w:pStyle w:val="Parrafo"/>
        <w:jc w:val="center"/>
        <w:rPr>
          <w:lang w:val="en-US"/>
        </w:rPr>
      </w:pPr>
    </w:p>
    <w:p w14:paraId="30F9801F" w14:textId="6F0363BE" w:rsidR="00EE0E74" w:rsidRPr="009B4CB0" w:rsidRDefault="00EE0E74" w:rsidP="00E34C1D">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.c</w:t>
      </w:r>
    </w:p>
    <w:p w14:paraId="226C9910" w14:textId="77777777" w:rsidR="00EE0E74" w:rsidRPr="009B4CB0" w:rsidRDefault="00EE0E74" w:rsidP="00E34C1D">
      <w:pPr>
        <w:pStyle w:val="Parrafo"/>
        <w:jc w:val="center"/>
        <w:rPr>
          <w:lang w:val="en-US"/>
        </w:rPr>
      </w:pPr>
    </w:p>
    <w:p w14:paraId="09915267" w14:textId="77777777" w:rsidR="00EE0E74" w:rsidRPr="009B4CB0" w:rsidRDefault="00EE0E74" w:rsidP="00E34C1D">
      <w:pPr>
        <w:pStyle w:val="Parrafo"/>
        <w:jc w:val="center"/>
        <w:rPr>
          <w:lang w:val="en-US"/>
        </w:rPr>
      </w:pPr>
    </w:p>
    <w:p w14:paraId="1B75E61C" w14:textId="2395042B" w:rsidR="00EE0E74" w:rsidRPr="009B4CB0" w:rsidRDefault="00EE0E74" w:rsidP="00E34C1D">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.d</w:t>
      </w:r>
    </w:p>
    <w:p w14:paraId="04C4C01B" w14:textId="77777777" w:rsidR="00EE0E74" w:rsidRPr="009B4CB0" w:rsidRDefault="00EE0E74" w:rsidP="00E34C1D">
      <w:pPr>
        <w:pStyle w:val="Parrafo"/>
        <w:jc w:val="center"/>
        <w:rPr>
          <w:lang w:val="en-US"/>
        </w:rPr>
      </w:pPr>
    </w:p>
    <w:p w14:paraId="2A749FB4" w14:textId="77777777" w:rsidR="00EE0E74" w:rsidRPr="009B4CB0" w:rsidRDefault="00EE0E74" w:rsidP="00E34C1D">
      <w:pPr>
        <w:pStyle w:val="Parrafo"/>
        <w:jc w:val="center"/>
        <w:rPr>
          <w:lang w:val="en-US"/>
        </w:rPr>
      </w:pPr>
    </w:p>
    <w:p w14:paraId="71E18675" w14:textId="73F021A6" w:rsidR="00EE0E74" w:rsidRPr="009B4CB0" w:rsidRDefault="00EE0E74">
      <w:pPr>
        <w:rPr>
          <w:rFonts w:ascii="Times New Roman" w:hAnsi="Times New Roman"/>
          <w:sz w:val="24"/>
          <w:lang w:val="en-US"/>
        </w:rPr>
      </w:pPr>
      <w:r w:rsidRPr="009B4CB0">
        <w:rPr>
          <w:lang w:val="en-US"/>
        </w:rPr>
        <w:br w:type="page"/>
      </w:r>
    </w:p>
    <w:p w14:paraId="5E47D3EA" w14:textId="77777777" w:rsidR="00EE0E74" w:rsidRPr="009B4CB0" w:rsidRDefault="00EE0E74" w:rsidP="00E34C1D">
      <w:pPr>
        <w:pStyle w:val="Parrafo"/>
        <w:jc w:val="center"/>
        <w:rPr>
          <w:lang w:val="en-US"/>
        </w:rPr>
      </w:pPr>
    </w:p>
    <w:p w14:paraId="15965FD0" w14:textId="3A151322" w:rsidR="00EE0E74" w:rsidRDefault="00EE0E74" w:rsidP="00E34C1D">
      <w:pPr>
        <w:pStyle w:val="Parrafo"/>
        <w:jc w:val="center"/>
      </w:pPr>
      <w:r>
        <w:t xml:space="preserve">Anexo </w:t>
      </w:r>
      <w:r w:rsidR="00923348">
        <w:t>29</w:t>
      </w:r>
      <w:r>
        <w:t>.e</w:t>
      </w:r>
    </w:p>
    <w:p w14:paraId="6D79F076" w14:textId="77777777" w:rsidR="00EE0E74" w:rsidRDefault="00EE0E74" w:rsidP="00E34C1D">
      <w:pPr>
        <w:pStyle w:val="Parrafo"/>
        <w:jc w:val="center"/>
      </w:pPr>
    </w:p>
    <w:p w14:paraId="09B2DA31" w14:textId="77777777" w:rsidR="00EE0E74" w:rsidRDefault="00EE0E74" w:rsidP="00E34C1D">
      <w:pPr>
        <w:pStyle w:val="Parrafo"/>
        <w:jc w:val="center"/>
      </w:pPr>
    </w:p>
    <w:p w14:paraId="36E83AEB" w14:textId="6E54DE49" w:rsidR="00EE0E74" w:rsidRDefault="00EE0E74" w:rsidP="00E34C1D">
      <w:pPr>
        <w:pStyle w:val="Parrafo"/>
        <w:jc w:val="center"/>
      </w:pPr>
      <w:r>
        <w:t xml:space="preserve">Anexo </w:t>
      </w:r>
      <w:r w:rsidR="00923348">
        <w:t>29</w:t>
      </w:r>
      <w:r>
        <w:t>.f</w:t>
      </w:r>
    </w:p>
    <w:p w14:paraId="7364262F" w14:textId="77777777" w:rsidR="00EE0E74" w:rsidRDefault="00EE0E74" w:rsidP="00E34C1D">
      <w:pPr>
        <w:pStyle w:val="Parrafo"/>
        <w:jc w:val="center"/>
      </w:pPr>
    </w:p>
    <w:p w14:paraId="4A365E11" w14:textId="77777777" w:rsidR="00EE0E74" w:rsidRDefault="00EE0E74" w:rsidP="00E34C1D">
      <w:pPr>
        <w:pStyle w:val="Parrafo"/>
        <w:jc w:val="center"/>
      </w:pPr>
    </w:p>
    <w:p w14:paraId="4201F115" w14:textId="1E9C1482" w:rsidR="00EE0E74" w:rsidRDefault="00EE0E74">
      <w:pPr>
        <w:rPr>
          <w:rFonts w:ascii="Times New Roman" w:hAnsi="Times New Roman"/>
          <w:sz w:val="24"/>
        </w:rPr>
      </w:pPr>
      <w:r>
        <w:br w:type="page"/>
      </w:r>
    </w:p>
    <w:p w14:paraId="64CB9205" w14:textId="77777777" w:rsidR="00EE0E74" w:rsidRDefault="00EE0E74" w:rsidP="00E34C1D">
      <w:pPr>
        <w:pStyle w:val="Parrafo"/>
        <w:jc w:val="center"/>
      </w:pPr>
    </w:p>
    <w:p w14:paraId="54856680" w14:textId="67A4AFC0" w:rsidR="00EE0E74" w:rsidRDefault="00EE0E74" w:rsidP="00E34C1D">
      <w:pPr>
        <w:pStyle w:val="Parrafo"/>
        <w:jc w:val="center"/>
      </w:pPr>
      <w:r>
        <w:t xml:space="preserve">Anexo </w:t>
      </w:r>
      <w:r w:rsidR="00923348">
        <w:t>29</w:t>
      </w:r>
      <w:r>
        <w:t>.g</w:t>
      </w:r>
    </w:p>
    <w:p w14:paraId="66317F64" w14:textId="77777777" w:rsidR="00EE0E74" w:rsidRDefault="00EE0E74" w:rsidP="00E34C1D">
      <w:pPr>
        <w:pStyle w:val="Parrafo"/>
        <w:jc w:val="center"/>
      </w:pPr>
    </w:p>
    <w:p w14:paraId="1EE434AD" w14:textId="77777777" w:rsidR="00EE0E74" w:rsidRDefault="00EE0E74" w:rsidP="00E34C1D">
      <w:pPr>
        <w:pStyle w:val="Parrafo"/>
        <w:jc w:val="center"/>
      </w:pPr>
    </w:p>
    <w:p w14:paraId="3B55771E" w14:textId="2FA42247" w:rsidR="00EE0E74" w:rsidRPr="009B4CB0" w:rsidRDefault="00EE0E74" w:rsidP="00E34C1D">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.f</w:t>
      </w:r>
    </w:p>
    <w:p w14:paraId="236ACF87" w14:textId="77777777" w:rsidR="00EE0E74" w:rsidRPr="009B4CB0" w:rsidRDefault="00EE0E74" w:rsidP="00E34C1D">
      <w:pPr>
        <w:pStyle w:val="Parrafo"/>
        <w:jc w:val="center"/>
        <w:rPr>
          <w:lang w:val="en-US"/>
        </w:rPr>
      </w:pPr>
    </w:p>
    <w:p w14:paraId="7864CB95" w14:textId="77777777" w:rsidR="00EE0E74" w:rsidRPr="009B4CB0" w:rsidRDefault="00EE0E74" w:rsidP="00E34C1D">
      <w:pPr>
        <w:pStyle w:val="Parrafo"/>
        <w:jc w:val="center"/>
        <w:rPr>
          <w:lang w:val="en-US"/>
        </w:rPr>
      </w:pPr>
    </w:p>
    <w:p w14:paraId="1B2478BB" w14:textId="61386E1B" w:rsidR="00EE0E74" w:rsidRPr="009B4CB0" w:rsidRDefault="00EE0E74">
      <w:pPr>
        <w:rPr>
          <w:rFonts w:ascii="Times New Roman" w:hAnsi="Times New Roman"/>
          <w:sz w:val="24"/>
          <w:lang w:val="en-US"/>
        </w:rPr>
      </w:pPr>
      <w:r w:rsidRPr="009B4CB0">
        <w:rPr>
          <w:lang w:val="en-US"/>
        </w:rPr>
        <w:br w:type="page"/>
      </w:r>
    </w:p>
    <w:p w14:paraId="4CE4E949" w14:textId="77777777" w:rsidR="00EE0E74" w:rsidRPr="009B4CB0" w:rsidRDefault="00EE0E74" w:rsidP="00E34C1D">
      <w:pPr>
        <w:pStyle w:val="Parrafo"/>
        <w:jc w:val="center"/>
        <w:rPr>
          <w:lang w:val="en-US"/>
        </w:rPr>
      </w:pPr>
    </w:p>
    <w:p w14:paraId="06F84415" w14:textId="5D7FC9B6"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.g</w:t>
      </w:r>
    </w:p>
    <w:p w14:paraId="1B3759C2" w14:textId="77777777" w:rsidR="00EE0E74" w:rsidRPr="009B4CB0" w:rsidRDefault="00EE0E74" w:rsidP="00EE0E74">
      <w:pPr>
        <w:pStyle w:val="Parrafo"/>
        <w:jc w:val="center"/>
        <w:rPr>
          <w:lang w:val="en-US"/>
        </w:rPr>
      </w:pPr>
    </w:p>
    <w:p w14:paraId="50584235" w14:textId="77777777" w:rsidR="00EE0E74" w:rsidRPr="009B4CB0" w:rsidRDefault="00EE0E74" w:rsidP="00EE0E74">
      <w:pPr>
        <w:pStyle w:val="Parrafo"/>
        <w:jc w:val="center"/>
        <w:rPr>
          <w:lang w:val="en-US"/>
        </w:rPr>
      </w:pPr>
    </w:p>
    <w:p w14:paraId="037B3EC2" w14:textId="2515BCCF"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29</w:t>
      </w:r>
      <w:r w:rsidRPr="009B4CB0">
        <w:rPr>
          <w:lang w:val="en-US"/>
        </w:rPr>
        <w:t>.h</w:t>
      </w:r>
    </w:p>
    <w:p w14:paraId="5A1B7201" w14:textId="77777777" w:rsidR="00EE0E74" w:rsidRPr="009B4CB0" w:rsidRDefault="00EE0E74" w:rsidP="00EE0E74">
      <w:pPr>
        <w:pStyle w:val="Parrafo"/>
        <w:jc w:val="center"/>
        <w:rPr>
          <w:lang w:val="en-US"/>
        </w:rPr>
      </w:pPr>
    </w:p>
    <w:p w14:paraId="6F0DECD8" w14:textId="77777777" w:rsidR="00EE0E74" w:rsidRPr="009B4CB0" w:rsidRDefault="00EE0E74" w:rsidP="00EE0E74">
      <w:pPr>
        <w:pStyle w:val="Parrafo"/>
        <w:jc w:val="center"/>
        <w:rPr>
          <w:lang w:val="en-US"/>
        </w:rPr>
      </w:pPr>
    </w:p>
    <w:p w14:paraId="3F8FDA8C" w14:textId="0CBFF073" w:rsidR="00EE0E74" w:rsidRPr="009B4CB0" w:rsidRDefault="00EE0E74">
      <w:pPr>
        <w:rPr>
          <w:rFonts w:ascii="Times New Roman" w:hAnsi="Times New Roman"/>
          <w:sz w:val="24"/>
          <w:lang w:val="en-US"/>
        </w:rPr>
      </w:pPr>
      <w:r w:rsidRPr="009B4CB0">
        <w:rPr>
          <w:lang w:val="en-US"/>
        </w:rPr>
        <w:br w:type="page"/>
      </w:r>
    </w:p>
    <w:p w14:paraId="3A78191C" w14:textId="77777777" w:rsidR="00EE0E74" w:rsidRPr="009B4CB0" w:rsidRDefault="00EE0E74" w:rsidP="00EE0E74">
      <w:pPr>
        <w:pStyle w:val="Parrafo"/>
        <w:jc w:val="center"/>
        <w:rPr>
          <w:lang w:val="en-US"/>
        </w:rPr>
      </w:pPr>
    </w:p>
    <w:p w14:paraId="312928E0" w14:textId="32C05851"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30</w:t>
      </w:r>
      <w:r w:rsidRPr="009B4CB0">
        <w:rPr>
          <w:lang w:val="en-US"/>
        </w:rPr>
        <w:t>.a</w:t>
      </w:r>
    </w:p>
    <w:p w14:paraId="434B897C" w14:textId="77777777" w:rsidR="00EE0E74" w:rsidRPr="009B4CB0" w:rsidRDefault="00EE0E74" w:rsidP="00EE0E74">
      <w:pPr>
        <w:pStyle w:val="Parrafo"/>
        <w:jc w:val="center"/>
        <w:rPr>
          <w:lang w:val="en-US"/>
        </w:rPr>
      </w:pPr>
    </w:p>
    <w:p w14:paraId="71D17817" w14:textId="77777777" w:rsidR="00EE0E74" w:rsidRPr="009B4CB0" w:rsidRDefault="00EE0E74" w:rsidP="00EE0E74">
      <w:pPr>
        <w:pStyle w:val="Parrafo"/>
        <w:jc w:val="center"/>
        <w:rPr>
          <w:lang w:val="en-US"/>
        </w:rPr>
      </w:pPr>
    </w:p>
    <w:p w14:paraId="6AEECEF0" w14:textId="77777777" w:rsidR="00EE0E74" w:rsidRPr="009B4CB0" w:rsidRDefault="00EE0E74" w:rsidP="00EE0E74">
      <w:pPr>
        <w:pStyle w:val="Parrafo"/>
        <w:jc w:val="center"/>
        <w:rPr>
          <w:lang w:val="en-US"/>
        </w:rPr>
      </w:pPr>
    </w:p>
    <w:p w14:paraId="3672E3A9" w14:textId="70948F2D" w:rsidR="00EE0E74" w:rsidRPr="009B4CB0" w:rsidRDefault="00EE0E74">
      <w:pPr>
        <w:rPr>
          <w:rFonts w:ascii="Times New Roman" w:hAnsi="Times New Roman"/>
          <w:sz w:val="24"/>
          <w:lang w:val="en-US"/>
        </w:rPr>
      </w:pPr>
      <w:r w:rsidRPr="009B4CB0">
        <w:rPr>
          <w:lang w:val="en-US"/>
        </w:rPr>
        <w:br w:type="page"/>
      </w:r>
    </w:p>
    <w:p w14:paraId="0E45A7D0" w14:textId="77777777" w:rsidR="00EE0E74" w:rsidRPr="009B4CB0" w:rsidRDefault="00EE0E74" w:rsidP="00EE0E74">
      <w:pPr>
        <w:pStyle w:val="Parrafo"/>
        <w:jc w:val="center"/>
        <w:rPr>
          <w:lang w:val="en-US"/>
        </w:rPr>
      </w:pPr>
    </w:p>
    <w:p w14:paraId="381627AB" w14:textId="293D7452"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30</w:t>
      </w:r>
      <w:r w:rsidRPr="009B4CB0">
        <w:rPr>
          <w:lang w:val="en-US"/>
        </w:rPr>
        <w:t>.b</w:t>
      </w:r>
    </w:p>
    <w:p w14:paraId="6E68E55D" w14:textId="77777777" w:rsidR="00EE0E74" w:rsidRPr="009B4CB0" w:rsidRDefault="00EE0E74" w:rsidP="00EE0E74">
      <w:pPr>
        <w:pStyle w:val="Parrafo"/>
        <w:jc w:val="center"/>
        <w:rPr>
          <w:lang w:val="en-US"/>
        </w:rPr>
      </w:pPr>
    </w:p>
    <w:p w14:paraId="6ED427D0" w14:textId="77777777" w:rsidR="00EE0E74" w:rsidRPr="009B4CB0" w:rsidRDefault="00EE0E74" w:rsidP="00EE0E74">
      <w:pPr>
        <w:pStyle w:val="Parrafo"/>
        <w:jc w:val="center"/>
        <w:rPr>
          <w:lang w:val="en-US"/>
        </w:rPr>
      </w:pPr>
    </w:p>
    <w:p w14:paraId="42BF7F5F" w14:textId="77777777" w:rsidR="00EE0E74" w:rsidRPr="009B4CB0" w:rsidRDefault="00EE0E74" w:rsidP="00EE0E74">
      <w:pPr>
        <w:pStyle w:val="Parrafo"/>
        <w:jc w:val="center"/>
        <w:rPr>
          <w:lang w:val="en-US"/>
        </w:rPr>
      </w:pPr>
    </w:p>
    <w:p w14:paraId="04E29165" w14:textId="02F08558" w:rsidR="00EE0E74" w:rsidRPr="009B4CB0" w:rsidRDefault="00EE0E74">
      <w:pPr>
        <w:rPr>
          <w:rFonts w:ascii="Times New Roman" w:hAnsi="Times New Roman"/>
          <w:sz w:val="24"/>
          <w:lang w:val="en-US"/>
        </w:rPr>
      </w:pPr>
      <w:r w:rsidRPr="009B4CB0">
        <w:rPr>
          <w:lang w:val="en-US"/>
        </w:rPr>
        <w:br w:type="page"/>
      </w:r>
    </w:p>
    <w:p w14:paraId="6038368A" w14:textId="77777777" w:rsidR="00EE0E74" w:rsidRPr="009B4CB0" w:rsidRDefault="00EE0E74" w:rsidP="00EE0E74">
      <w:pPr>
        <w:pStyle w:val="Parrafo"/>
        <w:jc w:val="center"/>
        <w:rPr>
          <w:lang w:val="en-US"/>
        </w:rPr>
      </w:pPr>
    </w:p>
    <w:p w14:paraId="4B6F9053" w14:textId="74F61B5D"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30</w:t>
      </w:r>
      <w:r w:rsidRPr="009B4CB0">
        <w:rPr>
          <w:lang w:val="en-US"/>
        </w:rPr>
        <w:t>.c</w:t>
      </w:r>
    </w:p>
    <w:p w14:paraId="0C45DBFE" w14:textId="77777777" w:rsidR="00EE0E74" w:rsidRPr="009B4CB0" w:rsidRDefault="00EE0E74" w:rsidP="00EE0E74">
      <w:pPr>
        <w:pStyle w:val="Parrafo"/>
        <w:jc w:val="center"/>
        <w:rPr>
          <w:lang w:val="en-US"/>
        </w:rPr>
      </w:pPr>
    </w:p>
    <w:p w14:paraId="1FBE254E" w14:textId="77777777" w:rsidR="00EE0E74" w:rsidRPr="009B4CB0" w:rsidRDefault="00EE0E74" w:rsidP="00EE0E74">
      <w:pPr>
        <w:pStyle w:val="Parrafo"/>
        <w:jc w:val="center"/>
        <w:rPr>
          <w:lang w:val="en-US"/>
        </w:rPr>
      </w:pPr>
    </w:p>
    <w:p w14:paraId="7B8C7344" w14:textId="562EE060" w:rsidR="00EE0E74" w:rsidRPr="009B4CB0" w:rsidRDefault="00EE0E74">
      <w:pPr>
        <w:rPr>
          <w:rFonts w:ascii="Times New Roman" w:hAnsi="Times New Roman"/>
          <w:sz w:val="24"/>
          <w:lang w:val="en-US"/>
        </w:rPr>
      </w:pPr>
      <w:r w:rsidRPr="009B4CB0">
        <w:rPr>
          <w:lang w:val="en-US"/>
        </w:rPr>
        <w:br w:type="page"/>
      </w:r>
    </w:p>
    <w:p w14:paraId="5F62B9A2" w14:textId="77777777" w:rsidR="00EE0E74" w:rsidRPr="009B4CB0" w:rsidRDefault="00EE0E74" w:rsidP="00EE0E74">
      <w:pPr>
        <w:pStyle w:val="Parrafo"/>
        <w:jc w:val="center"/>
        <w:rPr>
          <w:lang w:val="en-US"/>
        </w:rPr>
      </w:pPr>
    </w:p>
    <w:p w14:paraId="4DA95D5A" w14:textId="6D1A49EB"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31</w:t>
      </w:r>
      <w:r w:rsidRPr="009B4CB0">
        <w:rPr>
          <w:lang w:val="en-US"/>
        </w:rPr>
        <w:t>.a</w:t>
      </w:r>
    </w:p>
    <w:p w14:paraId="0F7A62DC" w14:textId="77777777" w:rsidR="00EE0E74" w:rsidRPr="009B4CB0" w:rsidRDefault="00EE0E74" w:rsidP="00EE0E74">
      <w:pPr>
        <w:pStyle w:val="Parrafo"/>
        <w:jc w:val="center"/>
        <w:rPr>
          <w:lang w:val="en-US"/>
        </w:rPr>
      </w:pPr>
    </w:p>
    <w:p w14:paraId="64E484ED" w14:textId="77777777" w:rsidR="00EE0E74" w:rsidRPr="009B4CB0" w:rsidRDefault="00EE0E74" w:rsidP="00EE0E74">
      <w:pPr>
        <w:pStyle w:val="Parrafo"/>
        <w:jc w:val="center"/>
        <w:rPr>
          <w:lang w:val="en-US"/>
        </w:rPr>
      </w:pPr>
    </w:p>
    <w:p w14:paraId="16D1436D" w14:textId="751463AB" w:rsidR="00EE0E74" w:rsidRPr="009B4CB0" w:rsidRDefault="00EE0E74">
      <w:pPr>
        <w:rPr>
          <w:rFonts w:ascii="Times New Roman" w:hAnsi="Times New Roman"/>
          <w:sz w:val="24"/>
          <w:lang w:val="en-US"/>
        </w:rPr>
      </w:pPr>
      <w:r w:rsidRPr="009B4CB0">
        <w:rPr>
          <w:lang w:val="en-US"/>
        </w:rPr>
        <w:br w:type="page"/>
      </w:r>
    </w:p>
    <w:p w14:paraId="2A40845E" w14:textId="77777777" w:rsidR="00EE0E74" w:rsidRPr="009B4CB0" w:rsidRDefault="00EE0E74" w:rsidP="00EE0E74">
      <w:pPr>
        <w:pStyle w:val="Parrafo"/>
        <w:jc w:val="center"/>
        <w:rPr>
          <w:lang w:val="en-US"/>
        </w:rPr>
      </w:pPr>
    </w:p>
    <w:p w14:paraId="3C9FBD72" w14:textId="2A6ABB65"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31</w:t>
      </w:r>
      <w:r w:rsidRPr="009B4CB0">
        <w:rPr>
          <w:lang w:val="en-US"/>
        </w:rPr>
        <w:t>.b</w:t>
      </w:r>
    </w:p>
    <w:p w14:paraId="7C08A8BC" w14:textId="77777777" w:rsidR="00EE0E74" w:rsidRPr="009B4CB0" w:rsidRDefault="00EE0E74" w:rsidP="00EE0E74">
      <w:pPr>
        <w:pStyle w:val="Parrafo"/>
        <w:jc w:val="center"/>
        <w:rPr>
          <w:lang w:val="en-US"/>
        </w:rPr>
      </w:pPr>
    </w:p>
    <w:p w14:paraId="32741B37" w14:textId="77777777" w:rsidR="00EE0E74" w:rsidRPr="009B4CB0" w:rsidRDefault="00EE0E74" w:rsidP="00EE0E74">
      <w:pPr>
        <w:pStyle w:val="Parrafo"/>
        <w:jc w:val="center"/>
        <w:rPr>
          <w:lang w:val="en-US"/>
        </w:rPr>
      </w:pPr>
    </w:p>
    <w:p w14:paraId="09B481DE" w14:textId="6CE6CD2E" w:rsidR="00EE0E74" w:rsidRPr="009B4CB0" w:rsidRDefault="00EE0E74">
      <w:pPr>
        <w:rPr>
          <w:rFonts w:ascii="Times New Roman" w:hAnsi="Times New Roman"/>
          <w:sz w:val="24"/>
          <w:lang w:val="en-US"/>
        </w:rPr>
      </w:pPr>
      <w:r w:rsidRPr="009B4CB0">
        <w:rPr>
          <w:lang w:val="en-US"/>
        </w:rPr>
        <w:br w:type="page"/>
      </w:r>
    </w:p>
    <w:p w14:paraId="6D5A4C01" w14:textId="77777777" w:rsidR="00EE0E74" w:rsidRPr="009B4CB0" w:rsidRDefault="00EE0E74" w:rsidP="00EE0E74">
      <w:pPr>
        <w:pStyle w:val="Parrafo"/>
        <w:jc w:val="center"/>
        <w:rPr>
          <w:lang w:val="en-US"/>
        </w:rPr>
      </w:pPr>
    </w:p>
    <w:p w14:paraId="18F72FCF" w14:textId="3887497D"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31</w:t>
      </w:r>
      <w:r w:rsidRPr="009B4CB0">
        <w:rPr>
          <w:lang w:val="en-US"/>
        </w:rPr>
        <w:t>.c</w:t>
      </w:r>
    </w:p>
    <w:p w14:paraId="65305A24" w14:textId="77777777" w:rsidR="00EE0E74" w:rsidRPr="009B4CB0" w:rsidRDefault="00EE0E74" w:rsidP="00EE0E74">
      <w:pPr>
        <w:pStyle w:val="Parrafo"/>
        <w:jc w:val="center"/>
        <w:rPr>
          <w:lang w:val="en-US"/>
        </w:rPr>
      </w:pPr>
    </w:p>
    <w:p w14:paraId="7475561F" w14:textId="77777777" w:rsidR="00EE0E74" w:rsidRPr="009B4CB0" w:rsidRDefault="00EE0E74" w:rsidP="00EE0E74">
      <w:pPr>
        <w:pStyle w:val="Parrafo"/>
        <w:jc w:val="center"/>
        <w:rPr>
          <w:lang w:val="en-US"/>
        </w:rPr>
      </w:pPr>
    </w:p>
    <w:p w14:paraId="498D1F03" w14:textId="45EB910E" w:rsidR="00EE0E74" w:rsidRPr="009B4CB0" w:rsidRDefault="00EE0E74">
      <w:pPr>
        <w:rPr>
          <w:rFonts w:ascii="Times New Roman" w:hAnsi="Times New Roman"/>
          <w:sz w:val="24"/>
          <w:lang w:val="en-US"/>
        </w:rPr>
      </w:pPr>
      <w:r w:rsidRPr="009B4CB0">
        <w:rPr>
          <w:lang w:val="en-US"/>
        </w:rPr>
        <w:br w:type="page"/>
      </w:r>
    </w:p>
    <w:p w14:paraId="79288D31" w14:textId="77777777" w:rsidR="00EE0E74" w:rsidRPr="009B4CB0" w:rsidRDefault="00EE0E74" w:rsidP="00EE0E74">
      <w:pPr>
        <w:pStyle w:val="Parrafo"/>
        <w:jc w:val="center"/>
        <w:rPr>
          <w:lang w:val="en-US"/>
        </w:rPr>
      </w:pPr>
    </w:p>
    <w:p w14:paraId="36DBAE4A" w14:textId="64622469"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32</w:t>
      </w:r>
      <w:r w:rsidRPr="009B4CB0">
        <w:rPr>
          <w:lang w:val="en-US"/>
        </w:rPr>
        <w:t>.a</w:t>
      </w:r>
    </w:p>
    <w:p w14:paraId="04EA59B9" w14:textId="77777777" w:rsidR="00EE0E74" w:rsidRPr="009B4CB0" w:rsidRDefault="00EE0E74" w:rsidP="00EE0E74">
      <w:pPr>
        <w:pStyle w:val="Parrafo"/>
        <w:jc w:val="center"/>
        <w:rPr>
          <w:lang w:val="en-US"/>
        </w:rPr>
      </w:pPr>
    </w:p>
    <w:p w14:paraId="3E4E56DC" w14:textId="77777777" w:rsidR="00EE0E74" w:rsidRPr="009B4CB0" w:rsidRDefault="00EE0E74" w:rsidP="00EE0E74">
      <w:pPr>
        <w:pStyle w:val="Parrafo"/>
        <w:jc w:val="center"/>
        <w:rPr>
          <w:lang w:val="en-US"/>
        </w:rPr>
      </w:pPr>
    </w:p>
    <w:p w14:paraId="338F551B" w14:textId="57F57072"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32</w:t>
      </w:r>
      <w:r w:rsidRPr="009B4CB0">
        <w:rPr>
          <w:lang w:val="en-US"/>
        </w:rPr>
        <w:t>.b</w:t>
      </w:r>
    </w:p>
    <w:p w14:paraId="4F7F5E98" w14:textId="77777777" w:rsidR="00EE0E74" w:rsidRPr="009B4CB0" w:rsidRDefault="00EE0E74" w:rsidP="00EE0E74">
      <w:pPr>
        <w:pStyle w:val="Parrafo"/>
        <w:jc w:val="center"/>
        <w:rPr>
          <w:lang w:val="en-US"/>
        </w:rPr>
      </w:pPr>
    </w:p>
    <w:p w14:paraId="587DE2E7" w14:textId="77777777" w:rsidR="00EE0E74" w:rsidRPr="009B4CB0" w:rsidRDefault="00EE0E74" w:rsidP="00EE0E74">
      <w:pPr>
        <w:pStyle w:val="Parrafo"/>
        <w:jc w:val="center"/>
        <w:rPr>
          <w:lang w:val="en-US"/>
        </w:rPr>
      </w:pPr>
    </w:p>
    <w:p w14:paraId="0FFEEE70" w14:textId="420DE7F9" w:rsidR="00EE0E74" w:rsidRPr="009B4CB0" w:rsidRDefault="00EE0E74">
      <w:pPr>
        <w:rPr>
          <w:rFonts w:ascii="Times New Roman" w:hAnsi="Times New Roman"/>
          <w:sz w:val="24"/>
          <w:lang w:val="en-US"/>
        </w:rPr>
      </w:pPr>
      <w:r w:rsidRPr="009B4CB0">
        <w:rPr>
          <w:lang w:val="en-US"/>
        </w:rPr>
        <w:br w:type="page"/>
      </w:r>
    </w:p>
    <w:p w14:paraId="2A891885" w14:textId="77777777" w:rsidR="00EE0E74" w:rsidRPr="009B4CB0" w:rsidRDefault="00EE0E74" w:rsidP="00EE0E74">
      <w:pPr>
        <w:pStyle w:val="Parrafo"/>
        <w:jc w:val="center"/>
        <w:rPr>
          <w:lang w:val="en-US"/>
        </w:rPr>
      </w:pPr>
    </w:p>
    <w:p w14:paraId="55B72AD8" w14:textId="3B819F04"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32</w:t>
      </w:r>
      <w:r w:rsidRPr="009B4CB0">
        <w:rPr>
          <w:lang w:val="en-US"/>
        </w:rPr>
        <w:t>.c</w:t>
      </w:r>
    </w:p>
    <w:p w14:paraId="0132556D" w14:textId="77777777" w:rsidR="00EE0E74" w:rsidRPr="009B4CB0" w:rsidRDefault="00EE0E74" w:rsidP="00EE0E74">
      <w:pPr>
        <w:pStyle w:val="Parrafo"/>
        <w:jc w:val="center"/>
        <w:rPr>
          <w:lang w:val="en-US"/>
        </w:rPr>
      </w:pPr>
    </w:p>
    <w:p w14:paraId="48F5640A" w14:textId="77777777" w:rsidR="00EE0E74" w:rsidRPr="009B4CB0" w:rsidRDefault="00EE0E74" w:rsidP="00EE0E74">
      <w:pPr>
        <w:pStyle w:val="Parrafo"/>
        <w:jc w:val="center"/>
        <w:rPr>
          <w:lang w:val="en-US"/>
        </w:rPr>
      </w:pPr>
    </w:p>
    <w:p w14:paraId="212E788A" w14:textId="7A1EADF3"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32</w:t>
      </w:r>
      <w:r w:rsidRPr="009B4CB0">
        <w:rPr>
          <w:lang w:val="en-US"/>
        </w:rPr>
        <w:t>.d</w:t>
      </w:r>
    </w:p>
    <w:p w14:paraId="6148E80C" w14:textId="77777777" w:rsidR="00EE0E74" w:rsidRPr="009B4CB0" w:rsidRDefault="00EE0E74" w:rsidP="00EE0E74">
      <w:pPr>
        <w:pStyle w:val="Parrafo"/>
        <w:jc w:val="center"/>
        <w:rPr>
          <w:lang w:val="en-US"/>
        </w:rPr>
      </w:pPr>
    </w:p>
    <w:p w14:paraId="69A50B4B" w14:textId="77777777" w:rsidR="00EE0E74" w:rsidRPr="009B4CB0" w:rsidRDefault="00EE0E74" w:rsidP="00EE0E74">
      <w:pPr>
        <w:pStyle w:val="Parrafo"/>
        <w:jc w:val="center"/>
        <w:rPr>
          <w:lang w:val="en-US"/>
        </w:rPr>
      </w:pPr>
    </w:p>
    <w:p w14:paraId="084AEC05" w14:textId="401C3367" w:rsidR="00EE0E74" w:rsidRPr="009B4CB0" w:rsidRDefault="00EE0E74">
      <w:pPr>
        <w:rPr>
          <w:rFonts w:ascii="Times New Roman" w:hAnsi="Times New Roman"/>
          <w:sz w:val="24"/>
          <w:lang w:val="en-US"/>
        </w:rPr>
      </w:pPr>
      <w:r w:rsidRPr="009B4CB0">
        <w:rPr>
          <w:lang w:val="en-US"/>
        </w:rPr>
        <w:br w:type="page"/>
      </w:r>
    </w:p>
    <w:p w14:paraId="14ECC266" w14:textId="77777777" w:rsidR="00EE0E74" w:rsidRPr="009B4CB0" w:rsidRDefault="00EE0E74" w:rsidP="00EE0E74">
      <w:pPr>
        <w:pStyle w:val="Parrafo"/>
        <w:jc w:val="center"/>
        <w:rPr>
          <w:lang w:val="en-US"/>
        </w:rPr>
      </w:pPr>
    </w:p>
    <w:p w14:paraId="13E044ED" w14:textId="6BC32142" w:rsidR="00EE0E74" w:rsidRDefault="00EE0E74" w:rsidP="00EE0E74">
      <w:pPr>
        <w:pStyle w:val="Parrafo"/>
        <w:jc w:val="center"/>
      </w:pPr>
      <w:r>
        <w:t xml:space="preserve">Anexo </w:t>
      </w:r>
      <w:r w:rsidR="00923348">
        <w:t>32</w:t>
      </w:r>
      <w:r>
        <w:t>.e</w:t>
      </w:r>
    </w:p>
    <w:p w14:paraId="2FB5E42A" w14:textId="77777777" w:rsidR="00EE0E74" w:rsidRDefault="00EE0E74" w:rsidP="00EE0E74">
      <w:pPr>
        <w:pStyle w:val="Parrafo"/>
        <w:jc w:val="center"/>
      </w:pPr>
    </w:p>
    <w:p w14:paraId="20E6D0F1" w14:textId="77777777" w:rsidR="00EE0E74" w:rsidRDefault="00EE0E74" w:rsidP="00EE0E74">
      <w:pPr>
        <w:pStyle w:val="Parrafo"/>
        <w:jc w:val="center"/>
      </w:pPr>
    </w:p>
    <w:p w14:paraId="2B92AD6F" w14:textId="1EFA3FA3" w:rsidR="00EE0E74" w:rsidRDefault="00EE0E74" w:rsidP="00EE0E74">
      <w:pPr>
        <w:pStyle w:val="Parrafo"/>
        <w:jc w:val="center"/>
      </w:pPr>
      <w:r>
        <w:t xml:space="preserve">Anexo </w:t>
      </w:r>
      <w:r w:rsidR="00923348">
        <w:t>32</w:t>
      </w:r>
      <w:r>
        <w:t>.f</w:t>
      </w:r>
    </w:p>
    <w:p w14:paraId="35E98A24" w14:textId="77777777" w:rsidR="00EE0E74" w:rsidRDefault="00EE0E74" w:rsidP="00EE0E74">
      <w:pPr>
        <w:pStyle w:val="Parrafo"/>
        <w:jc w:val="center"/>
      </w:pPr>
    </w:p>
    <w:p w14:paraId="58D704FA" w14:textId="77777777" w:rsidR="00EE0E74" w:rsidRDefault="00EE0E74" w:rsidP="00EE0E74">
      <w:pPr>
        <w:pStyle w:val="Parrafo"/>
        <w:jc w:val="center"/>
      </w:pPr>
    </w:p>
    <w:p w14:paraId="702D0C64" w14:textId="0B4143DB" w:rsidR="00EE0E74" w:rsidRDefault="00EE0E74">
      <w:pPr>
        <w:rPr>
          <w:rFonts w:ascii="Times New Roman" w:hAnsi="Times New Roman"/>
          <w:sz w:val="24"/>
        </w:rPr>
      </w:pPr>
      <w:r>
        <w:br w:type="page"/>
      </w:r>
    </w:p>
    <w:p w14:paraId="0E306C18" w14:textId="6B0BDE6B" w:rsidR="00EE0E74" w:rsidRDefault="00EE0E74" w:rsidP="00EE0E74">
      <w:pPr>
        <w:pStyle w:val="Parrafo"/>
        <w:jc w:val="center"/>
      </w:pPr>
    </w:p>
    <w:p w14:paraId="315229E1" w14:textId="21C2E5EC" w:rsidR="00EE0E74" w:rsidRDefault="00EE0E74" w:rsidP="00EE0E74">
      <w:pPr>
        <w:pStyle w:val="Parrafo"/>
        <w:jc w:val="center"/>
      </w:pPr>
      <w:r>
        <w:t xml:space="preserve">Anexo </w:t>
      </w:r>
      <w:r w:rsidR="00923348">
        <w:t>33</w:t>
      </w:r>
      <w:r>
        <w:t>.a</w:t>
      </w:r>
    </w:p>
    <w:p w14:paraId="605E5207" w14:textId="77777777" w:rsidR="00EE0E74" w:rsidRDefault="00EE0E74" w:rsidP="00EE0E74">
      <w:pPr>
        <w:pStyle w:val="Parrafo"/>
        <w:jc w:val="center"/>
      </w:pPr>
    </w:p>
    <w:p w14:paraId="7D9066FB" w14:textId="77777777" w:rsidR="00EE0E74" w:rsidRDefault="00EE0E74" w:rsidP="00EE0E74">
      <w:pPr>
        <w:pStyle w:val="Parrafo"/>
        <w:jc w:val="center"/>
      </w:pPr>
    </w:p>
    <w:p w14:paraId="4AAEAFD2" w14:textId="5DF145BF"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33</w:t>
      </w:r>
      <w:r w:rsidRPr="009B4CB0">
        <w:rPr>
          <w:lang w:val="en-US"/>
        </w:rPr>
        <w:t>.b</w:t>
      </w:r>
    </w:p>
    <w:p w14:paraId="7C23809D" w14:textId="77777777" w:rsidR="00EE0E74" w:rsidRPr="009B4CB0" w:rsidRDefault="00EE0E74" w:rsidP="00EE0E74">
      <w:pPr>
        <w:pStyle w:val="Parrafo"/>
        <w:jc w:val="center"/>
        <w:rPr>
          <w:lang w:val="en-US"/>
        </w:rPr>
      </w:pPr>
    </w:p>
    <w:p w14:paraId="12768D75" w14:textId="77777777" w:rsidR="00EE0E74" w:rsidRPr="009B4CB0" w:rsidRDefault="00EE0E74" w:rsidP="00EE0E74">
      <w:pPr>
        <w:pStyle w:val="Parrafo"/>
        <w:jc w:val="center"/>
        <w:rPr>
          <w:lang w:val="en-US"/>
        </w:rPr>
      </w:pPr>
    </w:p>
    <w:p w14:paraId="2AE10A10" w14:textId="164BD584" w:rsidR="00EE0E74" w:rsidRPr="009B4CB0" w:rsidRDefault="00EE0E74">
      <w:pPr>
        <w:rPr>
          <w:rFonts w:ascii="Times New Roman" w:hAnsi="Times New Roman"/>
          <w:sz w:val="24"/>
          <w:lang w:val="en-US"/>
        </w:rPr>
      </w:pPr>
      <w:r w:rsidRPr="009B4CB0">
        <w:rPr>
          <w:lang w:val="en-US"/>
        </w:rPr>
        <w:br w:type="page"/>
      </w:r>
    </w:p>
    <w:p w14:paraId="764AEA4A" w14:textId="77777777" w:rsidR="00EE0E74" w:rsidRPr="009B4CB0" w:rsidRDefault="00EE0E74" w:rsidP="00EE0E74">
      <w:pPr>
        <w:pStyle w:val="Parrafo"/>
        <w:jc w:val="center"/>
        <w:rPr>
          <w:lang w:val="en-US"/>
        </w:rPr>
      </w:pPr>
    </w:p>
    <w:p w14:paraId="484D5B17" w14:textId="7EA7C2CC"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33</w:t>
      </w:r>
      <w:r w:rsidRPr="009B4CB0">
        <w:rPr>
          <w:lang w:val="en-US"/>
        </w:rPr>
        <w:t>.c</w:t>
      </w:r>
    </w:p>
    <w:p w14:paraId="602CDB37" w14:textId="77777777" w:rsidR="00EE0E74" w:rsidRPr="009B4CB0" w:rsidRDefault="00EE0E74" w:rsidP="00EE0E74">
      <w:pPr>
        <w:pStyle w:val="Parrafo"/>
        <w:jc w:val="center"/>
        <w:rPr>
          <w:lang w:val="en-US"/>
        </w:rPr>
      </w:pPr>
    </w:p>
    <w:p w14:paraId="3128D6F4" w14:textId="77777777" w:rsidR="00EE0E74" w:rsidRPr="009B4CB0" w:rsidRDefault="00EE0E74" w:rsidP="00EE0E74">
      <w:pPr>
        <w:pStyle w:val="Parrafo"/>
        <w:jc w:val="center"/>
        <w:rPr>
          <w:lang w:val="en-US"/>
        </w:rPr>
      </w:pPr>
    </w:p>
    <w:p w14:paraId="37EE8A1C" w14:textId="33E2C2FE" w:rsidR="00EE0E74" w:rsidRPr="009B4CB0" w:rsidRDefault="00EE0E74">
      <w:pPr>
        <w:rPr>
          <w:rFonts w:ascii="Times New Roman" w:hAnsi="Times New Roman"/>
          <w:sz w:val="24"/>
          <w:lang w:val="en-US"/>
        </w:rPr>
      </w:pPr>
      <w:r w:rsidRPr="009B4CB0">
        <w:rPr>
          <w:lang w:val="en-US"/>
        </w:rPr>
        <w:br w:type="page"/>
      </w:r>
    </w:p>
    <w:p w14:paraId="1D5F6756" w14:textId="77777777" w:rsidR="00EE0E74" w:rsidRPr="009B4CB0" w:rsidRDefault="00EE0E74" w:rsidP="00EE0E74">
      <w:pPr>
        <w:pStyle w:val="Parrafo"/>
        <w:jc w:val="center"/>
        <w:rPr>
          <w:lang w:val="en-US"/>
        </w:rPr>
      </w:pPr>
    </w:p>
    <w:p w14:paraId="74585914" w14:textId="7DB4F1C5" w:rsidR="00EE0E74" w:rsidRPr="009B4CB0" w:rsidRDefault="00EE0E74" w:rsidP="00EE0E74">
      <w:pPr>
        <w:pStyle w:val="Parrafo"/>
        <w:jc w:val="center"/>
        <w:rPr>
          <w:lang w:val="en-US"/>
        </w:rPr>
      </w:pPr>
      <w:proofErr w:type="spellStart"/>
      <w:r w:rsidRPr="009B4CB0">
        <w:rPr>
          <w:lang w:val="en-US"/>
        </w:rPr>
        <w:t>Anexo</w:t>
      </w:r>
      <w:proofErr w:type="spellEnd"/>
      <w:r w:rsidRPr="009B4CB0">
        <w:rPr>
          <w:lang w:val="en-US"/>
        </w:rPr>
        <w:t xml:space="preserve"> </w:t>
      </w:r>
      <w:r w:rsidR="00923348" w:rsidRPr="009B4CB0">
        <w:rPr>
          <w:lang w:val="en-US"/>
        </w:rPr>
        <w:t>33</w:t>
      </w:r>
      <w:r w:rsidRPr="009B4CB0">
        <w:rPr>
          <w:lang w:val="en-US"/>
        </w:rPr>
        <w:t>.d</w:t>
      </w:r>
    </w:p>
    <w:p w14:paraId="1674EA77" w14:textId="77777777" w:rsidR="00EE0E74" w:rsidRPr="009B4CB0" w:rsidRDefault="00EE0E74" w:rsidP="00EE0E74">
      <w:pPr>
        <w:pStyle w:val="Parrafo"/>
        <w:jc w:val="center"/>
        <w:rPr>
          <w:lang w:val="en-US"/>
        </w:rPr>
      </w:pPr>
    </w:p>
    <w:p w14:paraId="07C05F20" w14:textId="77777777" w:rsidR="00EE0E74" w:rsidRPr="009B4CB0" w:rsidRDefault="00EE0E74" w:rsidP="00EE0E74">
      <w:pPr>
        <w:pStyle w:val="Parrafo"/>
        <w:jc w:val="center"/>
        <w:rPr>
          <w:lang w:val="en-US"/>
        </w:rPr>
      </w:pPr>
    </w:p>
    <w:p w14:paraId="072888F9" w14:textId="62D17072" w:rsidR="00EE0E74" w:rsidRDefault="00EE0E74" w:rsidP="00EE0E74">
      <w:pPr>
        <w:pStyle w:val="Parrafo"/>
        <w:jc w:val="center"/>
      </w:pPr>
      <w:r>
        <w:t xml:space="preserve">Anexo </w:t>
      </w:r>
      <w:r w:rsidR="00923348">
        <w:t>33</w:t>
      </w:r>
      <w:r>
        <w:t>.e</w:t>
      </w:r>
    </w:p>
    <w:p w14:paraId="324EE7E1" w14:textId="77777777" w:rsidR="00EE0E74" w:rsidRDefault="00EE0E74" w:rsidP="00EE0E74">
      <w:pPr>
        <w:pStyle w:val="Parrafo"/>
        <w:jc w:val="center"/>
      </w:pPr>
    </w:p>
    <w:p w14:paraId="7B65EA37" w14:textId="77777777" w:rsidR="00EE0E74" w:rsidRDefault="00EE0E74" w:rsidP="00EE0E74">
      <w:pPr>
        <w:pStyle w:val="Parrafo"/>
        <w:jc w:val="center"/>
      </w:pPr>
    </w:p>
    <w:p w14:paraId="4D36BA4F" w14:textId="47963593" w:rsidR="00EE0E74" w:rsidRDefault="00EE0E74">
      <w:pPr>
        <w:rPr>
          <w:rFonts w:ascii="Times New Roman" w:hAnsi="Times New Roman"/>
          <w:sz w:val="24"/>
        </w:rPr>
      </w:pPr>
      <w:r>
        <w:br w:type="page"/>
      </w:r>
    </w:p>
    <w:p w14:paraId="6892302D" w14:textId="77777777" w:rsidR="00EE0E74" w:rsidRDefault="00EE0E74" w:rsidP="00EE0E74">
      <w:pPr>
        <w:pStyle w:val="Parrafo"/>
        <w:jc w:val="center"/>
      </w:pPr>
    </w:p>
    <w:p w14:paraId="35442538" w14:textId="2E2C5FCB" w:rsidR="00EE0E74" w:rsidRDefault="00EE0E74" w:rsidP="00EE0E74">
      <w:pPr>
        <w:pStyle w:val="Parrafo"/>
        <w:jc w:val="center"/>
      </w:pPr>
      <w:r>
        <w:t xml:space="preserve">Anexo </w:t>
      </w:r>
      <w:r w:rsidR="00923348">
        <w:t>33</w:t>
      </w:r>
      <w:r>
        <w:t>.f</w:t>
      </w:r>
    </w:p>
    <w:p w14:paraId="55AAA2DB" w14:textId="77777777" w:rsidR="00EE0E74" w:rsidRDefault="00EE0E74" w:rsidP="00EE0E74">
      <w:pPr>
        <w:pStyle w:val="Parrafo"/>
        <w:jc w:val="center"/>
      </w:pPr>
    </w:p>
    <w:p w14:paraId="5C88CD26" w14:textId="77777777" w:rsidR="00EE0E74" w:rsidRDefault="00EE0E74" w:rsidP="00EE0E74">
      <w:pPr>
        <w:pStyle w:val="Parrafo"/>
        <w:jc w:val="center"/>
      </w:pPr>
    </w:p>
    <w:p w14:paraId="4C40145D" w14:textId="5159FFE9" w:rsidR="00EE0E74" w:rsidRDefault="00EE0E74">
      <w:pPr>
        <w:rPr>
          <w:rFonts w:ascii="Times New Roman" w:hAnsi="Times New Roman"/>
          <w:sz w:val="24"/>
        </w:rPr>
      </w:pPr>
      <w:r>
        <w:br w:type="page"/>
      </w:r>
    </w:p>
    <w:p w14:paraId="04BB7C78" w14:textId="77777777" w:rsidR="00EE0E74" w:rsidRDefault="00EE0E74" w:rsidP="00EE0E74">
      <w:pPr>
        <w:pStyle w:val="Parrafo"/>
        <w:jc w:val="center"/>
      </w:pPr>
    </w:p>
    <w:p w14:paraId="077BA496" w14:textId="55BE1790" w:rsidR="00EE0E74" w:rsidRDefault="00EE0E74" w:rsidP="00EE0E74">
      <w:pPr>
        <w:pStyle w:val="Parrafo"/>
        <w:jc w:val="center"/>
      </w:pPr>
      <w:r>
        <w:t xml:space="preserve">Anexo </w:t>
      </w:r>
      <w:r w:rsidR="00923348">
        <w:t>34</w:t>
      </w:r>
      <w:r>
        <w:t>.a</w:t>
      </w:r>
    </w:p>
    <w:p w14:paraId="584D103E" w14:textId="77777777" w:rsidR="00EE0E74" w:rsidRDefault="00EE0E74" w:rsidP="00EE0E74">
      <w:pPr>
        <w:pStyle w:val="Parrafo"/>
        <w:jc w:val="center"/>
      </w:pPr>
    </w:p>
    <w:p w14:paraId="65733E15" w14:textId="77777777" w:rsidR="00EE0E74" w:rsidRDefault="00EE0E74" w:rsidP="00EE0E74">
      <w:pPr>
        <w:pStyle w:val="Parrafo"/>
        <w:jc w:val="center"/>
      </w:pPr>
    </w:p>
    <w:p w14:paraId="530384F9" w14:textId="5041C2AC" w:rsidR="00EE0E74" w:rsidRDefault="00EE0E74">
      <w:pPr>
        <w:rPr>
          <w:rFonts w:ascii="Times New Roman" w:hAnsi="Times New Roman"/>
          <w:sz w:val="24"/>
        </w:rPr>
      </w:pPr>
      <w:r>
        <w:br w:type="page"/>
      </w:r>
    </w:p>
    <w:p w14:paraId="05D6251E" w14:textId="77777777" w:rsidR="00EE0E74" w:rsidRDefault="00EE0E74" w:rsidP="00EE0E74">
      <w:pPr>
        <w:pStyle w:val="Parrafo"/>
        <w:jc w:val="center"/>
      </w:pPr>
    </w:p>
    <w:p w14:paraId="46E70F4C" w14:textId="694E1EDC" w:rsidR="00EE0E74" w:rsidRDefault="00EE0E74" w:rsidP="00EE0E74">
      <w:pPr>
        <w:pStyle w:val="Parrafo"/>
        <w:jc w:val="center"/>
      </w:pPr>
      <w:r>
        <w:t xml:space="preserve">Anexo </w:t>
      </w:r>
      <w:r w:rsidR="00923348">
        <w:t>34</w:t>
      </w:r>
      <w:r>
        <w:t>.b</w:t>
      </w:r>
    </w:p>
    <w:p w14:paraId="3AABA670" w14:textId="77777777" w:rsidR="00EE0E74" w:rsidRDefault="00EE0E74" w:rsidP="00EE0E74">
      <w:pPr>
        <w:pStyle w:val="Parrafo"/>
        <w:jc w:val="center"/>
      </w:pPr>
    </w:p>
    <w:p w14:paraId="00AE6C6D" w14:textId="77777777" w:rsidR="00EE0E74" w:rsidRDefault="00EE0E74" w:rsidP="00EE0E74">
      <w:pPr>
        <w:pStyle w:val="Parrafo"/>
        <w:jc w:val="center"/>
      </w:pPr>
    </w:p>
    <w:p w14:paraId="237BDFCA" w14:textId="624509DE" w:rsidR="00EE0E74" w:rsidRDefault="00EE0E74">
      <w:pPr>
        <w:rPr>
          <w:rFonts w:ascii="Times New Roman" w:hAnsi="Times New Roman"/>
          <w:sz w:val="24"/>
        </w:rPr>
      </w:pPr>
      <w:r>
        <w:br w:type="page"/>
      </w:r>
    </w:p>
    <w:p w14:paraId="0D98806A" w14:textId="77777777" w:rsidR="00EE0E74" w:rsidRDefault="00EE0E74" w:rsidP="00EE0E74">
      <w:pPr>
        <w:pStyle w:val="Parrafo"/>
        <w:jc w:val="center"/>
      </w:pPr>
    </w:p>
    <w:p w14:paraId="755C9CD0" w14:textId="0519BC76" w:rsidR="00EE0E74" w:rsidRDefault="00EE0E74" w:rsidP="00EE0E74">
      <w:pPr>
        <w:pStyle w:val="Parrafo"/>
        <w:jc w:val="center"/>
      </w:pPr>
      <w:r>
        <w:t xml:space="preserve">Anexo </w:t>
      </w:r>
      <w:r w:rsidR="00923348">
        <w:t>34</w:t>
      </w:r>
      <w:r>
        <w:t>.c</w:t>
      </w:r>
    </w:p>
    <w:p w14:paraId="4422CA16" w14:textId="77777777" w:rsidR="00EE0E74" w:rsidRDefault="00EE0E74" w:rsidP="00EE0E74">
      <w:pPr>
        <w:pStyle w:val="Parrafo"/>
        <w:jc w:val="center"/>
      </w:pPr>
    </w:p>
    <w:p w14:paraId="3AD81E18" w14:textId="77777777" w:rsidR="00EE0E74" w:rsidRDefault="00EE0E74" w:rsidP="00EE0E74">
      <w:pPr>
        <w:pStyle w:val="Parrafo"/>
        <w:jc w:val="center"/>
      </w:pPr>
    </w:p>
    <w:p w14:paraId="033C6A61" w14:textId="3FC9AE01" w:rsidR="00EE0E74" w:rsidRDefault="00EE0E74">
      <w:pPr>
        <w:rPr>
          <w:rFonts w:ascii="Times New Roman" w:hAnsi="Times New Roman"/>
          <w:sz w:val="24"/>
        </w:rPr>
      </w:pPr>
      <w:r>
        <w:br w:type="page"/>
      </w:r>
    </w:p>
    <w:p w14:paraId="372540FF" w14:textId="77777777" w:rsidR="00EE0E74" w:rsidRDefault="00EE0E74" w:rsidP="00EE0E74">
      <w:pPr>
        <w:pStyle w:val="Parrafo"/>
        <w:jc w:val="center"/>
      </w:pPr>
    </w:p>
    <w:p w14:paraId="1AEA8842" w14:textId="3B7BB181" w:rsidR="00EE0E74" w:rsidRDefault="00EE0E74" w:rsidP="00EE0E74">
      <w:pPr>
        <w:pStyle w:val="Parrafo"/>
        <w:jc w:val="center"/>
      </w:pPr>
      <w:r>
        <w:t xml:space="preserve">Anexo </w:t>
      </w:r>
      <w:r w:rsidR="00923348">
        <w:t>35</w:t>
      </w:r>
      <w:r>
        <w:t>.a</w:t>
      </w:r>
    </w:p>
    <w:p w14:paraId="27A28319" w14:textId="77777777" w:rsidR="00EE0E74" w:rsidRDefault="00EE0E74" w:rsidP="00EE0E74">
      <w:pPr>
        <w:pStyle w:val="Parrafo"/>
        <w:jc w:val="center"/>
      </w:pPr>
    </w:p>
    <w:p w14:paraId="3C0BEE6F" w14:textId="77777777" w:rsidR="00EE0E74" w:rsidRDefault="00EE0E74" w:rsidP="00EE0E74">
      <w:pPr>
        <w:pStyle w:val="Parrafo"/>
        <w:jc w:val="center"/>
      </w:pPr>
    </w:p>
    <w:p w14:paraId="5B25685A" w14:textId="4521250E" w:rsidR="00EE0E74" w:rsidRDefault="00EE0E74">
      <w:pPr>
        <w:rPr>
          <w:rFonts w:ascii="Times New Roman" w:hAnsi="Times New Roman"/>
          <w:sz w:val="24"/>
        </w:rPr>
      </w:pPr>
      <w:r>
        <w:br w:type="page"/>
      </w:r>
    </w:p>
    <w:p w14:paraId="23975431" w14:textId="77777777" w:rsidR="00EE0E74" w:rsidRDefault="00EE0E74" w:rsidP="00EE0E74">
      <w:pPr>
        <w:pStyle w:val="Parrafo"/>
        <w:jc w:val="center"/>
      </w:pPr>
    </w:p>
    <w:p w14:paraId="45881DEB" w14:textId="522F71C9" w:rsidR="00EE0E74" w:rsidRDefault="00EE0E74" w:rsidP="00EE0E74">
      <w:pPr>
        <w:pStyle w:val="Parrafo"/>
        <w:jc w:val="center"/>
      </w:pPr>
      <w:r>
        <w:t xml:space="preserve">Anexo </w:t>
      </w:r>
      <w:r w:rsidR="00923348">
        <w:t>35</w:t>
      </w:r>
      <w:r>
        <w:t>.b</w:t>
      </w:r>
    </w:p>
    <w:p w14:paraId="6D1C2126" w14:textId="77777777" w:rsidR="00EE0E74" w:rsidRDefault="00EE0E74" w:rsidP="00EE0E74">
      <w:pPr>
        <w:pStyle w:val="Parrafo"/>
        <w:jc w:val="center"/>
      </w:pPr>
    </w:p>
    <w:p w14:paraId="43890A90" w14:textId="77777777" w:rsidR="00EE0E74" w:rsidRDefault="00EE0E74" w:rsidP="00EE0E74">
      <w:pPr>
        <w:pStyle w:val="Parrafo"/>
        <w:jc w:val="center"/>
      </w:pPr>
    </w:p>
    <w:p w14:paraId="3BF4B910" w14:textId="366C81D7" w:rsidR="00EE0E74" w:rsidRDefault="00EE0E74">
      <w:pPr>
        <w:rPr>
          <w:rFonts w:ascii="Times New Roman" w:hAnsi="Times New Roman"/>
          <w:sz w:val="24"/>
        </w:rPr>
      </w:pPr>
      <w:r>
        <w:br w:type="page"/>
      </w:r>
    </w:p>
    <w:p w14:paraId="7BBDE593" w14:textId="77777777" w:rsidR="00EE0E74" w:rsidRDefault="00EE0E74" w:rsidP="00EE0E74">
      <w:pPr>
        <w:pStyle w:val="Parrafo"/>
        <w:jc w:val="center"/>
      </w:pPr>
    </w:p>
    <w:p w14:paraId="5F8A1E9F" w14:textId="37ED5318" w:rsidR="00EE0E74" w:rsidRDefault="00EE0E74" w:rsidP="00EE0E74">
      <w:pPr>
        <w:pStyle w:val="Parrafo"/>
        <w:jc w:val="center"/>
      </w:pPr>
      <w:r>
        <w:t xml:space="preserve">Anexo </w:t>
      </w:r>
      <w:r w:rsidR="00923348">
        <w:t>35</w:t>
      </w:r>
      <w:r>
        <w:t>.c</w:t>
      </w:r>
    </w:p>
    <w:p w14:paraId="1F350F40" w14:textId="77777777" w:rsidR="00EE0E74" w:rsidRDefault="00EE0E74" w:rsidP="00EE0E74">
      <w:pPr>
        <w:pStyle w:val="Parrafo"/>
        <w:jc w:val="center"/>
      </w:pPr>
    </w:p>
    <w:p w14:paraId="20F3437C" w14:textId="77777777" w:rsidR="00EE0E74" w:rsidRDefault="00EE0E74" w:rsidP="00EE0E74">
      <w:pPr>
        <w:pStyle w:val="Parrafo"/>
        <w:jc w:val="center"/>
      </w:pPr>
    </w:p>
    <w:p w14:paraId="0F1D63EC" w14:textId="758F1A7D" w:rsidR="00EE0E74" w:rsidRDefault="00EE0E74">
      <w:pPr>
        <w:rPr>
          <w:rFonts w:ascii="Times New Roman" w:hAnsi="Times New Roman"/>
          <w:sz w:val="24"/>
        </w:rPr>
      </w:pPr>
      <w:r>
        <w:br w:type="page"/>
      </w:r>
    </w:p>
    <w:p w14:paraId="0DF831BD" w14:textId="77777777" w:rsidR="00EE0E74" w:rsidRDefault="00EE0E74" w:rsidP="00EE0E74">
      <w:pPr>
        <w:pStyle w:val="Parrafo"/>
        <w:jc w:val="center"/>
      </w:pPr>
    </w:p>
    <w:p w14:paraId="51A6C5DF" w14:textId="6234570A" w:rsidR="00EE0E74" w:rsidRDefault="00EE0E74" w:rsidP="00EE0E74">
      <w:pPr>
        <w:pStyle w:val="Parrafo"/>
        <w:jc w:val="center"/>
      </w:pPr>
      <w:r>
        <w:t xml:space="preserve">Anexo </w:t>
      </w:r>
      <w:r w:rsidR="00923348">
        <w:t>36</w:t>
      </w:r>
      <w:r>
        <w:t>.a</w:t>
      </w:r>
    </w:p>
    <w:p w14:paraId="0C93970F" w14:textId="77777777" w:rsidR="00EE0E74" w:rsidRDefault="00EE0E74" w:rsidP="00EE0E74">
      <w:pPr>
        <w:pStyle w:val="Parrafo"/>
        <w:jc w:val="center"/>
      </w:pPr>
    </w:p>
    <w:p w14:paraId="2948335B" w14:textId="77777777" w:rsidR="00EE0E74" w:rsidRDefault="00EE0E74" w:rsidP="00EE0E74">
      <w:pPr>
        <w:pStyle w:val="Parrafo"/>
        <w:jc w:val="center"/>
      </w:pPr>
    </w:p>
    <w:p w14:paraId="2209D438" w14:textId="3C98ECB1" w:rsidR="00EE0E74" w:rsidRDefault="00EE0E74" w:rsidP="00EE0E74">
      <w:pPr>
        <w:pStyle w:val="Parrafo"/>
        <w:jc w:val="center"/>
      </w:pPr>
      <w:r>
        <w:t xml:space="preserve">Anexo </w:t>
      </w:r>
      <w:r w:rsidR="00923348">
        <w:t>36</w:t>
      </w:r>
      <w:r>
        <w:t>.b</w:t>
      </w:r>
    </w:p>
    <w:p w14:paraId="66686C42" w14:textId="40E11178" w:rsidR="00174B01" w:rsidRDefault="00174B01" w:rsidP="00EE0E74">
      <w:pPr>
        <w:pStyle w:val="Parrafo"/>
        <w:jc w:val="center"/>
      </w:pPr>
      <w:r>
        <w:rPr>
          <w:noProof/>
          <w:lang w:eastAsia="es-VE"/>
        </w:rPr>
        <w:drawing>
          <wp:inline distT="0" distB="0" distL="0" distR="0" wp14:anchorId="1567EFDA" wp14:editId="4F694E11">
            <wp:extent cx="5391150" cy="1638300"/>
            <wp:effectExtent l="0" t="0" r="0" b="0"/>
            <wp:docPr id="19199666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noFill/>
                    </a:ln>
                  </pic:spPr>
                </pic:pic>
              </a:graphicData>
            </a:graphic>
          </wp:inline>
        </w:drawing>
      </w:r>
    </w:p>
    <w:p w14:paraId="6821397C" w14:textId="77777777" w:rsidR="00174B01" w:rsidRDefault="00174B01" w:rsidP="00EE0E74">
      <w:pPr>
        <w:pStyle w:val="Parrafo"/>
        <w:jc w:val="center"/>
      </w:pPr>
    </w:p>
    <w:p w14:paraId="724BF3C9" w14:textId="77777777" w:rsidR="00174B01" w:rsidRDefault="00174B01" w:rsidP="00EE0E74">
      <w:pPr>
        <w:pStyle w:val="Parrafo"/>
        <w:jc w:val="center"/>
      </w:pPr>
    </w:p>
    <w:p w14:paraId="2E9EFDBF" w14:textId="3E81FA59" w:rsidR="00EE0E74" w:rsidRDefault="00EE0E74">
      <w:pPr>
        <w:rPr>
          <w:rFonts w:ascii="Times New Roman" w:hAnsi="Times New Roman"/>
          <w:sz w:val="24"/>
        </w:rPr>
      </w:pPr>
      <w:r>
        <w:br w:type="page"/>
      </w:r>
    </w:p>
    <w:p w14:paraId="5B0B72AB" w14:textId="77777777" w:rsidR="00EE0E74" w:rsidRDefault="00EE0E74" w:rsidP="00EE0E74">
      <w:pPr>
        <w:pStyle w:val="Parrafo"/>
        <w:jc w:val="center"/>
      </w:pPr>
    </w:p>
    <w:p w14:paraId="2FC8D22E" w14:textId="60CA8D48" w:rsidR="00EE0E74" w:rsidRDefault="00EE0E74" w:rsidP="00EE0E74">
      <w:pPr>
        <w:pStyle w:val="Parrafo"/>
        <w:jc w:val="center"/>
      </w:pPr>
      <w:r>
        <w:t xml:space="preserve">Anexo </w:t>
      </w:r>
      <w:r w:rsidR="00923348">
        <w:t>36</w:t>
      </w:r>
      <w:r>
        <w:t>.c</w:t>
      </w:r>
    </w:p>
    <w:p w14:paraId="14E8AAB5" w14:textId="77777777" w:rsidR="00EE0E74" w:rsidRDefault="00EE0E74" w:rsidP="00EE0E74">
      <w:pPr>
        <w:pStyle w:val="Parrafo"/>
        <w:jc w:val="center"/>
      </w:pPr>
    </w:p>
    <w:p w14:paraId="66AA5A24" w14:textId="77777777" w:rsidR="00EE0E74" w:rsidRDefault="00EE0E74" w:rsidP="00EE0E74">
      <w:pPr>
        <w:pStyle w:val="Parrafo"/>
        <w:jc w:val="center"/>
      </w:pPr>
    </w:p>
    <w:p w14:paraId="2DFD649C" w14:textId="3202E9F7" w:rsidR="00EE0E74" w:rsidRDefault="00EE0E74" w:rsidP="00EE0E74">
      <w:pPr>
        <w:pStyle w:val="Parrafo"/>
        <w:jc w:val="center"/>
      </w:pPr>
      <w:r>
        <w:t xml:space="preserve">Anexo </w:t>
      </w:r>
      <w:r w:rsidR="00923348">
        <w:t>36</w:t>
      </w:r>
      <w:r>
        <w:t>.d</w:t>
      </w:r>
    </w:p>
    <w:p w14:paraId="564218D9" w14:textId="760FA3F8" w:rsidR="00EE0E74" w:rsidRDefault="00174B01" w:rsidP="00EE0E74">
      <w:pPr>
        <w:pStyle w:val="Parrafo"/>
        <w:jc w:val="center"/>
      </w:pPr>
      <w:r>
        <w:rPr>
          <w:noProof/>
          <w:lang w:eastAsia="es-VE"/>
        </w:rPr>
        <w:drawing>
          <wp:inline distT="0" distB="0" distL="0" distR="0" wp14:anchorId="51124DBD" wp14:editId="463D342F">
            <wp:extent cx="5362575" cy="1543050"/>
            <wp:effectExtent l="0" t="0" r="9525" b="0"/>
            <wp:docPr id="13949185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2575" cy="1543050"/>
                    </a:xfrm>
                    <a:prstGeom prst="rect">
                      <a:avLst/>
                    </a:prstGeom>
                    <a:noFill/>
                    <a:ln>
                      <a:noFill/>
                    </a:ln>
                  </pic:spPr>
                </pic:pic>
              </a:graphicData>
            </a:graphic>
          </wp:inline>
        </w:drawing>
      </w:r>
    </w:p>
    <w:p w14:paraId="24F32D7E" w14:textId="77777777" w:rsidR="00EE0E74" w:rsidRDefault="00EE0E74" w:rsidP="00EE0E74">
      <w:pPr>
        <w:pStyle w:val="Parrafo"/>
        <w:jc w:val="center"/>
      </w:pPr>
    </w:p>
    <w:p w14:paraId="48610A8B" w14:textId="4DDE62D8" w:rsidR="00EE0E74" w:rsidRDefault="00EE0E74">
      <w:pPr>
        <w:rPr>
          <w:rFonts w:ascii="Times New Roman" w:hAnsi="Times New Roman"/>
          <w:sz w:val="24"/>
        </w:rPr>
      </w:pPr>
      <w:r>
        <w:br w:type="page"/>
      </w:r>
    </w:p>
    <w:p w14:paraId="6782C4F8" w14:textId="77777777" w:rsidR="00EE0E74" w:rsidRDefault="00EE0E74" w:rsidP="00EE0E74">
      <w:pPr>
        <w:pStyle w:val="Parrafo"/>
        <w:jc w:val="center"/>
      </w:pPr>
    </w:p>
    <w:p w14:paraId="77CB5F5C" w14:textId="20E0D4CE" w:rsidR="00EE0E74" w:rsidRDefault="00EE0E74" w:rsidP="00EE0E74">
      <w:pPr>
        <w:pStyle w:val="Parrafo"/>
        <w:jc w:val="center"/>
      </w:pPr>
      <w:r>
        <w:t xml:space="preserve">Anexo </w:t>
      </w:r>
      <w:r w:rsidR="00923348">
        <w:t>36</w:t>
      </w:r>
      <w:r>
        <w:t>.e</w:t>
      </w:r>
    </w:p>
    <w:p w14:paraId="2030E5F2" w14:textId="77777777" w:rsidR="00EE0E74" w:rsidRDefault="00EE0E74" w:rsidP="00EE0E74">
      <w:pPr>
        <w:pStyle w:val="Parrafo"/>
        <w:jc w:val="center"/>
      </w:pPr>
    </w:p>
    <w:p w14:paraId="7F262668" w14:textId="77777777" w:rsidR="00EE0E74" w:rsidRDefault="00EE0E74" w:rsidP="00EE0E74">
      <w:pPr>
        <w:pStyle w:val="Parrafo"/>
        <w:jc w:val="center"/>
      </w:pPr>
    </w:p>
    <w:p w14:paraId="08957040" w14:textId="6C4CB997" w:rsidR="00EE0E74" w:rsidRDefault="00EE0E74" w:rsidP="00EE0E74">
      <w:pPr>
        <w:pStyle w:val="Parrafo"/>
        <w:jc w:val="center"/>
      </w:pPr>
      <w:r>
        <w:t xml:space="preserve">Anexo </w:t>
      </w:r>
      <w:r w:rsidR="00923348">
        <w:t>36</w:t>
      </w:r>
      <w:r>
        <w:t>.f</w:t>
      </w:r>
    </w:p>
    <w:p w14:paraId="110CF359" w14:textId="0A65011D" w:rsidR="00EE0E74" w:rsidRDefault="00174B01" w:rsidP="00EE0E74">
      <w:pPr>
        <w:pStyle w:val="Parrafo"/>
        <w:jc w:val="center"/>
      </w:pPr>
      <w:r>
        <w:rPr>
          <w:noProof/>
          <w:lang w:eastAsia="es-VE"/>
        </w:rPr>
        <w:drawing>
          <wp:inline distT="0" distB="0" distL="0" distR="0" wp14:anchorId="338725D6" wp14:editId="7906315A">
            <wp:extent cx="5353050" cy="1466850"/>
            <wp:effectExtent l="0" t="0" r="0" b="0"/>
            <wp:docPr id="11089482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48242" name="Imagen 1108948242"/>
                    <pic:cNvPicPr/>
                  </pic:nvPicPr>
                  <pic:blipFill>
                    <a:blip r:embed="rId162">
                      <a:extLst>
                        <a:ext uri="{28A0092B-C50C-407E-A947-70E740481C1C}">
                          <a14:useLocalDpi xmlns:a14="http://schemas.microsoft.com/office/drawing/2010/main" val="0"/>
                        </a:ext>
                      </a:extLst>
                    </a:blip>
                    <a:stretch>
                      <a:fillRect/>
                    </a:stretch>
                  </pic:blipFill>
                  <pic:spPr>
                    <a:xfrm>
                      <a:off x="0" y="0"/>
                      <a:ext cx="5353050" cy="1466850"/>
                    </a:xfrm>
                    <a:prstGeom prst="rect">
                      <a:avLst/>
                    </a:prstGeom>
                  </pic:spPr>
                </pic:pic>
              </a:graphicData>
            </a:graphic>
          </wp:inline>
        </w:drawing>
      </w:r>
    </w:p>
    <w:p w14:paraId="1409BE86" w14:textId="77777777" w:rsidR="00EE0E74" w:rsidRDefault="00EE0E74" w:rsidP="00EE0E74">
      <w:pPr>
        <w:pStyle w:val="Parrafo"/>
        <w:jc w:val="center"/>
      </w:pPr>
    </w:p>
    <w:p w14:paraId="054F46E9" w14:textId="019F5A75" w:rsidR="00EE0E74" w:rsidRDefault="00EE0E74">
      <w:pPr>
        <w:rPr>
          <w:rFonts w:ascii="Times New Roman" w:hAnsi="Times New Roman"/>
          <w:sz w:val="24"/>
        </w:rPr>
      </w:pPr>
      <w:r>
        <w:br w:type="page"/>
      </w:r>
    </w:p>
    <w:p w14:paraId="78B25373" w14:textId="77777777" w:rsidR="00EE0E74" w:rsidRDefault="00EE0E74" w:rsidP="00EE0E74">
      <w:pPr>
        <w:pStyle w:val="Parrafo"/>
        <w:jc w:val="center"/>
      </w:pPr>
    </w:p>
    <w:p w14:paraId="46E16F78" w14:textId="20FC7484" w:rsidR="00EE0E74" w:rsidRDefault="00EE0E74" w:rsidP="00EE0E74">
      <w:pPr>
        <w:pStyle w:val="Parrafo"/>
        <w:jc w:val="center"/>
      </w:pPr>
      <w:r>
        <w:t xml:space="preserve">Anexo </w:t>
      </w:r>
      <w:r w:rsidR="00923348">
        <w:t>37</w:t>
      </w:r>
      <w:r w:rsidR="001551BB">
        <w:t>.a</w:t>
      </w:r>
    </w:p>
    <w:p w14:paraId="18F793C6" w14:textId="77777777" w:rsidR="001551BB" w:rsidRDefault="001551BB" w:rsidP="00EE0E74">
      <w:pPr>
        <w:pStyle w:val="Parrafo"/>
        <w:jc w:val="center"/>
      </w:pPr>
    </w:p>
    <w:p w14:paraId="54DD1A6C" w14:textId="77777777" w:rsidR="001551BB" w:rsidRDefault="001551BB" w:rsidP="00EE0E74">
      <w:pPr>
        <w:pStyle w:val="Parrafo"/>
        <w:jc w:val="center"/>
      </w:pPr>
    </w:p>
    <w:p w14:paraId="0AD6B5E2" w14:textId="1E517641" w:rsidR="001551BB" w:rsidRDefault="001551BB" w:rsidP="00EE0E74">
      <w:pPr>
        <w:pStyle w:val="Parrafo"/>
        <w:jc w:val="center"/>
      </w:pPr>
      <w:r>
        <w:t xml:space="preserve">Anexo </w:t>
      </w:r>
      <w:r w:rsidR="00923348">
        <w:t>37</w:t>
      </w:r>
      <w:r>
        <w:t>.b</w:t>
      </w:r>
    </w:p>
    <w:p w14:paraId="43503F5B" w14:textId="595DDE05" w:rsidR="001551BB" w:rsidRDefault="00174B01" w:rsidP="00EE0E74">
      <w:pPr>
        <w:pStyle w:val="Parrafo"/>
        <w:jc w:val="center"/>
      </w:pPr>
      <w:r>
        <w:rPr>
          <w:noProof/>
          <w:lang w:eastAsia="es-VE"/>
        </w:rPr>
        <w:drawing>
          <wp:inline distT="0" distB="0" distL="0" distR="0" wp14:anchorId="011B4368" wp14:editId="0DF5A6B4">
            <wp:extent cx="5353050" cy="1743075"/>
            <wp:effectExtent l="0" t="0" r="0" b="9525"/>
            <wp:docPr id="13129921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92152" name="Imagen 1312992152"/>
                    <pic:cNvPicPr/>
                  </pic:nvPicPr>
                  <pic:blipFill>
                    <a:blip r:embed="rId163">
                      <a:extLst>
                        <a:ext uri="{28A0092B-C50C-407E-A947-70E740481C1C}">
                          <a14:useLocalDpi xmlns:a14="http://schemas.microsoft.com/office/drawing/2010/main" val="0"/>
                        </a:ext>
                      </a:extLst>
                    </a:blip>
                    <a:stretch>
                      <a:fillRect/>
                    </a:stretch>
                  </pic:blipFill>
                  <pic:spPr>
                    <a:xfrm>
                      <a:off x="0" y="0"/>
                      <a:ext cx="5353050" cy="1743075"/>
                    </a:xfrm>
                    <a:prstGeom prst="rect">
                      <a:avLst/>
                    </a:prstGeom>
                  </pic:spPr>
                </pic:pic>
              </a:graphicData>
            </a:graphic>
          </wp:inline>
        </w:drawing>
      </w:r>
    </w:p>
    <w:p w14:paraId="7A95996A" w14:textId="77777777" w:rsidR="001551BB" w:rsidRDefault="001551BB" w:rsidP="00EE0E74">
      <w:pPr>
        <w:pStyle w:val="Parrafo"/>
        <w:jc w:val="center"/>
      </w:pPr>
    </w:p>
    <w:p w14:paraId="164BD67D" w14:textId="767033B4" w:rsidR="001551BB" w:rsidRDefault="001551BB">
      <w:pPr>
        <w:rPr>
          <w:rFonts w:ascii="Times New Roman" w:hAnsi="Times New Roman"/>
          <w:sz w:val="24"/>
        </w:rPr>
      </w:pPr>
      <w:r>
        <w:br w:type="page"/>
      </w:r>
    </w:p>
    <w:p w14:paraId="497C665E" w14:textId="77777777" w:rsidR="001551BB" w:rsidRDefault="001551BB" w:rsidP="00EE0E74">
      <w:pPr>
        <w:pStyle w:val="Parrafo"/>
        <w:jc w:val="center"/>
      </w:pPr>
    </w:p>
    <w:p w14:paraId="18ABD65C" w14:textId="437E321D" w:rsidR="001551BB" w:rsidRDefault="001551BB" w:rsidP="00EE0E74">
      <w:pPr>
        <w:pStyle w:val="Parrafo"/>
        <w:jc w:val="center"/>
      </w:pPr>
      <w:r>
        <w:t xml:space="preserve">Anexo </w:t>
      </w:r>
      <w:r w:rsidR="00923348">
        <w:t>37</w:t>
      </w:r>
      <w:r>
        <w:t>.c</w:t>
      </w:r>
    </w:p>
    <w:p w14:paraId="2A35BCAB" w14:textId="77777777" w:rsidR="001551BB" w:rsidRDefault="001551BB" w:rsidP="00EE0E74">
      <w:pPr>
        <w:pStyle w:val="Parrafo"/>
        <w:jc w:val="center"/>
      </w:pPr>
    </w:p>
    <w:p w14:paraId="409A3180" w14:textId="77777777" w:rsidR="001551BB" w:rsidRDefault="001551BB" w:rsidP="00EE0E74">
      <w:pPr>
        <w:pStyle w:val="Parrafo"/>
        <w:jc w:val="center"/>
      </w:pPr>
    </w:p>
    <w:p w14:paraId="523BFE08" w14:textId="743BA6C0" w:rsidR="001551BB" w:rsidRDefault="001551BB" w:rsidP="00EE0E74">
      <w:pPr>
        <w:pStyle w:val="Parrafo"/>
        <w:jc w:val="center"/>
      </w:pPr>
      <w:r>
        <w:t xml:space="preserve">Anexo </w:t>
      </w:r>
      <w:r w:rsidR="00923348">
        <w:t>37</w:t>
      </w:r>
      <w:r>
        <w:t>.d</w:t>
      </w:r>
    </w:p>
    <w:p w14:paraId="2A5037FE" w14:textId="6738A51B" w:rsidR="001551BB" w:rsidRDefault="00174B01" w:rsidP="00EE0E74">
      <w:pPr>
        <w:pStyle w:val="Parrafo"/>
        <w:jc w:val="center"/>
      </w:pPr>
      <w:r>
        <w:rPr>
          <w:noProof/>
          <w:lang w:eastAsia="es-VE"/>
        </w:rPr>
        <w:drawing>
          <wp:inline distT="0" distB="0" distL="0" distR="0" wp14:anchorId="0322FCF1" wp14:editId="65B34B88">
            <wp:extent cx="5391150" cy="1609725"/>
            <wp:effectExtent l="0" t="0" r="0" b="9525"/>
            <wp:docPr id="2614482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227" name="Imagen 261448227"/>
                    <pic:cNvPicPr/>
                  </pic:nvPicPr>
                  <pic:blipFill>
                    <a:blip r:embed="rId164">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02560414" w14:textId="77777777" w:rsidR="001551BB" w:rsidRDefault="001551BB" w:rsidP="00EE0E74">
      <w:pPr>
        <w:pStyle w:val="Parrafo"/>
        <w:jc w:val="center"/>
      </w:pPr>
    </w:p>
    <w:p w14:paraId="16645D19" w14:textId="235444C7" w:rsidR="001551BB" w:rsidRDefault="001551BB">
      <w:pPr>
        <w:rPr>
          <w:rFonts w:ascii="Times New Roman" w:hAnsi="Times New Roman"/>
          <w:sz w:val="24"/>
        </w:rPr>
      </w:pPr>
      <w:r>
        <w:br w:type="page"/>
      </w:r>
    </w:p>
    <w:p w14:paraId="72DF3EB6" w14:textId="77777777" w:rsidR="001551BB" w:rsidRDefault="001551BB" w:rsidP="00EE0E74">
      <w:pPr>
        <w:pStyle w:val="Parrafo"/>
        <w:jc w:val="center"/>
      </w:pPr>
    </w:p>
    <w:p w14:paraId="35E1A656" w14:textId="53D3FFD1" w:rsidR="001551BB" w:rsidRDefault="001551BB" w:rsidP="00EE0E74">
      <w:pPr>
        <w:pStyle w:val="Parrafo"/>
        <w:jc w:val="center"/>
      </w:pPr>
      <w:r>
        <w:t xml:space="preserve">Anexo </w:t>
      </w:r>
      <w:r w:rsidR="00923348">
        <w:t>37</w:t>
      </w:r>
      <w:r>
        <w:t>.e</w:t>
      </w:r>
    </w:p>
    <w:p w14:paraId="7A87CD17" w14:textId="77777777" w:rsidR="001551BB" w:rsidRDefault="001551BB" w:rsidP="00EE0E74">
      <w:pPr>
        <w:pStyle w:val="Parrafo"/>
        <w:jc w:val="center"/>
      </w:pPr>
    </w:p>
    <w:p w14:paraId="4ADE203F" w14:textId="77777777" w:rsidR="001551BB" w:rsidRDefault="001551BB" w:rsidP="00EE0E74">
      <w:pPr>
        <w:pStyle w:val="Parrafo"/>
        <w:jc w:val="center"/>
      </w:pPr>
    </w:p>
    <w:p w14:paraId="69E834D9" w14:textId="77777777" w:rsidR="001551BB" w:rsidRDefault="001551BB" w:rsidP="00EE0E74">
      <w:pPr>
        <w:pStyle w:val="Parrafo"/>
        <w:jc w:val="center"/>
      </w:pPr>
    </w:p>
    <w:p w14:paraId="1C91C0E3" w14:textId="1F92D843" w:rsidR="001551BB" w:rsidRDefault="001551BB" w:rsidP="00EE0E74">
      <w:pPr>
        <w:pStyle w:val="Parrafo"/>
        <w:jc w:val="center"/>
      </w:pPr>
      <w:r>
        <w:t xml:space="preserve">Anexo </w:t>
      </w:r>
      <w:r w:rsidR="00923348">
        <w:t>37</w:t>
      </w:r>
      <w:r>
        <w:t>.f</w:t>
      </w:r>
    </w:p>
    <w:p w14:paraId="48F2F71A" w14:textId="15E98834" w:rsidR="001551BB" w:rsidRDefault="00174B01" w:rsidP="00EE0E74">
      <w:pPr>
        <w:pStyle w:val="Parrafo"/>
        <w:jc w:val="center"/>
      </w:pPr>
      <w:r>
        <w:rPr>
          <w:noProof/>
          <w:lang w:eastAsia="es-VE"/>
        </w:rPr>
        <w:drawing>
          <wp:inline distT="0" distB="0" distL="0" distR="0" wp14:anchorId="3B1AEBD6" wp14:editId="39EA0A3D">
            <wp:extent cx="5334000" cy="1647825"/>
            <wp:effectExtent l="0" t="0" r="0" b="9525"/>
            <wp:docPr id="8693265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6518" name="Imagen 869326518"/>
                    <pic:cNvPicPr/>
                  </pic:nvPicPr>
                  <pic:blipFill>
                    <a:blip r:embed="rId165">
                      <a:extLst>
                        <a:ext uri="{28A0092B-C50C-407E-A947-70E740481C1C}">
                          <a14:useLocalDpi xmlns:a14="http://schemas.microsoft.com/office/drawing/2010/main" val="0"/>
                        </a:ext>
                      </a:extLst>
                    </a:blip>
                    <a:stretch>
                      <a:fillRect/>
                    </a:stretch>
                  </pic:blipFill>
                  <pic:spPr>
                    <a:xfrm>
                      <a:off x="0" y="0"/>
                      <a:ext cx="5334000" cy="1647825"/>
                    </a:xfrm>
                    <a:prstGeom prst="rect">
                      <a:avLst/>
                    </a:prstGeom>
                  </pic:spPr>
                </pic:pic>
              </a:graphicData>
            </a:graphic>
          </wp:inline>
        </w:drawing>
      </w:r>
    </w:p>
    <w:p w14:paraId="5F523569" w14:textId="77777777" w:rsidR="001551BB" w:rsidRDefault="001551BB" w:rsidP="00EE0E74">
      <w:pPr>
        <w:pStyle w:val="Parrafo"/>
        <w:jc w:val="center"/>
      </w:pPr>
    </w:p>
    <w:p w14:paraId="48CC3749" w14:textId="62A9B1E7" w:rsidR="001551BB" w:rsidRDefault="001551BB">
      <w:pPr>
        <w:rPr>
          <w:rFonts w:ascii="Times New Roman" w:hAnsi="Times New Roman"/>
          <w:sz w:val="24"/>
        </w:rPr>
      </w:pPr>
      <w:r>
        <w:br w:type="page"/>
      </w:r>
    </w:p>
    <w:p w14:paraId="231AE50E" w14:textId="77777777" w:rsidR="001551BB" w:rsidRDefault="001551BB" w:rsidP="00EE0E74">
      <w:pPr>
        <w:pStyle w:val="Parrafo"/>
        <w:jc w:val="center"/>
      </w:pPr>
    </w:p>
    <w:p w14:paraId="68668A11" w14:textId="3322CC58" w:rsidR="001551BB" w:rsidRDefault="001551BB" w:rsidP="00EE0E74">
      <w:pPr>
        <w:pStyle w:val="Parrafo"/>
        <w:jc w:val="center"/>
      </w:pPr>
      <w:r>
        <w:t xml:space="preserve">Anexo </w:t>
      </w:r>
      <w:r w:rsidR="00923348">
        <w:t>37</w:t>
      </w:r>
      <w:r>
        <w:t>.g</w:t>
      </w:r>
    </w:p>
    <w:p w14:paraId="62E91002" w14:textId="77777777" w:rsidR="001551BB" w:rsidRDefault="001551BB" w:rsidP="00EE0E74">
      <w:pPr>
        <w:pStyle w:val="Parrafo"/>
        <w:jc w:val="center"/>
      </w:pPr>
    </w:p>
    <w:p w14:paraId="0FADC412" w14:textId="77777777" w:rsidR="001551BB" w:rsidRDefault="001551BB" w:rsidP="00EE0E74">
      <w:pPr>
        <w:pStyle w:val="Parrafo"/>
        <w:jc w:val="center"/>
      </w:pPr>
    </w:p>
    <w:p w14:paraId="0F061074" w14:textId="57A3D8E2" w:rsidR="001551BB" w:rsidRDefault="001551BB" w:rsidP="00EE0E74">
      <w:pPr>
        <w:pStyle w:val="Parrafo"/>
        <w:jc w:val="center"/>
      </w:pPr>
      <w:r>
        <w:t xml:space="preserve">Anexo </w:t>
      </w:r>
      <w:r w:rsidR="00923348">
        <w:t>37</w:t>
      </w:r>
      <w:r>
        <w:t>.h</w:t>
      </w:r>
    </w:p>
    <w:p w14:paraId="52D6C6DC" w14:textId="6D7D5632" w:rsidR="001551BB" w:rsidRDefault="00174B01" w:rsidP="00EE0E74">
      <w:pPr>
        <w:pStyle w:val="Parrafo"/>
        <w:jc w:val="center"/>
      </w:pPr>
      <w:r>
        <w:rPr>
          <w:noProof/>
          <w:lang w:eastAsia="es-VE"/>
        </w:rPr>
        <w:drawing>
          <wp:inline distT="0" distB="0" distL="0" distR="0" wp14:anchorId="7C60B2B3" wp14:editId="33CFA2EF">
            <wp:extent cx="5334000" cy="1647825"/>
            <wp:effectExtent l="0" t="0" r="0" b="9525"/>
            <wp:docPr id="21033779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7927" name="Imagen 2103377927"/>
                    <pic:cNvPicPr/>
                  </pic:nvPicPr>
                  <pic:blipFill>
                    <a:blip r:embed="rId165">
                      <a:extLst>
                        <a:ext uri="{28A0092B-C50C-407E-A947-70E740481C1C}">
                          <a14:useLocalDpi xmlns:a14="http://schemas.microsoft.com/office/drawing/2010/main" val="0"/>
                        </a:ext>
                      </a:extLst>
                    </a:blip>
                    <a:stretch>
                      <a:fillRect/>
                    </a:stretch>
                  </pic:blipFill>
                  <pic:spPr>
                    <a:xfrm>
                      <a:off x="0" y="0"/>
                      <a:ext cx="5334000" cy="1647825"/>
                    </a:xfrm>
                    <a:prstGeom prst="rect">
                      <a:avLst/>
                    </a:prstGeom>
                  </pic:spPr>
                </pic:pic>
              </a:graphicData>
            </a:graphic>
          </wp:inline>
        </w:drawing>
      </w:r>
    </w:p>
    <w:p w14:paraId="1C0EF43D" w14:textId="77777777" w:rsidR="001551BB" w:rsidRDefault="001551BB" w:rsidP="00EE0E74">
      <w:pPr>
        <w:pStyle w:val="Parrafo"/>
        <w:jc w:val="center"/>
      </w:pPr>
    </w:p>
    <w:p w14:paraId="512D07DD" w14:textId="479392B6" w:rsidR="001551BB" w:rsidRDefault="001551BB">
      <w:pPr>
        <w:rPr>
          <w:rFonts w:ascii="Times New Roman" w:hAnsi="Times New Roman"/>
          <w:sz w:val="24"/>
        </w:rPr>
      </w:pPr>
      <w:r>
        <w:br w:type="page"/>
      </w:r>
    </w:p>
    <w:p w14:paraId="03701967" w14:textId="77777777" w:rsidR="001551BB" w:rsidRDefault="001551BB" w:rsidP="00EE0E74">
      <w:pPr>
        <w:pStyle w:val="Parrafo"/>
        <w:jc w:val="center"/>
      </w:pPr>
    </w:p>
    <w:p w14:paraId="3BE0F567" w14:textId="55FB2C19" w:rsidR="001551BB" w:rsidRDefault="001551BB" w:rsidP="00EE0E74">
      <w:pPr>
        <w:pStyle w:val="Parrafo"/>
        <w:jc w:val="center"/>
      </w:pPr>
      <w:r>
        <w:t xml:space="preserve">Anexo </w:t>
      </w:r>
      <w:r w:rsidR="00923348">
        <w:t>38</w:t>
      </w:r>
      <w:r>
        <w:t>.a</w:t>
      </w:r>
    </w:p>
    <w:p w14:paraId="3ABEACC7" w14:textId="77777777" w:rsidR="001551BB" w:rsidRDefault="001551BB" w:rsidP="00EE0E74">
      <w:pPr>
        <w:pStyle w:val="Parrafo"/>
        <w:jc w:val="center"/>
      </w:pPr>
    </w:p>
    <w:p w14:paraId="08106EEC" w14:textId="77777777" w:rsidR="001551BB" w:rsidRDefault="001551BB" w:rsidP="00EE0E74">
      <w:pPr>
        <w:pStyle w:val="Parrafo"/>
        <w:jc w:val="center"/>
      </w:pPr>
    </w:p>
    <w:p w14:paraId="28891922" w14:textId="2FB1EE4A" w:rsidR="001551BB" w:rsidRDefault="001551BB" w:rsidP="00EE0E74">
      <w:pPr>
        <w:pStyle w:val="Parrafo"/>
        <w:jc w:val="center"/>
      </w:pPr>
      <w:r>
        <w:t xml:space="preserve">Anexo </w:t>
      </w:r>
      <w:r w:rsidR="00923348">
        <w:t>38</w:t>
      </w:r>
      <w:r>
        <w:t>.b</w:t>
      </w:r>
    </w:p>
    <w:p w14:paraId="5D5F1B1D" w14:textId="0829A80B" w:rsidR="001551BB" w:rsidRDefault="00174B01" w:rsidP="00EE0E74">
      <w:pPr>
        <w:pStyle w:val="Parrafo"/>
        <w:jc w:val="center"/>
      </w:pPr>
      <w:r>
        <w:rPr>
          <w:noProof/>
          <w:lang w:eastAsia="es-VE"/>
        </w:rPr>
        <w:drawing>
          <wp:inline distT="0" distB="0" distL="0" distR="0" wp14:anchorId="412056AF" wp14:editId="0FC38DC5">
            <wp:extent cx="5334000" cy="1647825"/>
            <wp:effectExtent l="0" t="0" r="0" b="9525"/>
            <wp:docPr id="16159120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2042" name="Imagen 1615912042"/>
                    <pic:cNvPicPr/>
                  </pic:nvPicPr>
                  <pic:blipFill>
                    <a:blip r:embed="rId165">
                      <a:extLst>
                        <a:ext uri="{28A0092B-C50C-407E-A947-70E740481C1C}">
                          <a14:useLocalDpi xmlns:a14="http://schemas.microsoft.com/office/drawing/2010/main" val="0"/>
                        </a:ext>
                      </a:extLst>
                    </a:blip>
                    <a:stretch>
                      <a:fillRect/>
                    </a:stretch>
                  </pic:blipFill>
                  <pic:spPr>
                    <a:xfrm>
                      <a:off x="0" y="0"/>
                      <a:ext cx="5334000" cy="1647825"/>
                    </a:xfrm>
                    <a:prstGeom prst="rect">
                      <a:avLst/>
                    </a:prstGeom>
                  </pic:spPr>
                </pic:pic>
              </a:graphicData>
            </a:graphic>
          </wp:inline>
        </w:drawing>
      </w:r>
    </w:p>
    <w:p w14:paraId="2DF09D0B" w14:textId="77777777" w:rsidR="001551BB" w:rsidRDefault="001551BB" w:rsidP="00EE0E74">
      <w:pPr>
        <w:pStyle w:val="Parrafo"/>
        <w:jc w:val="center"/>
      </w:pPr>
    </w:p>
    <w:p w14:paraId="6B8774CC" w14:textId="46989DE3" w:rsidR="001551BB" w:rsidRDefault="001551BB">
      <w:pPr>
        <w:rPr>
          <w:rFonts w:ascii="Times New Roman" w:hAnsi="Times New Roman"/>
          <w:sz w:val="24"/>
        </w:rPr>
      </w:pPr>
      <w:r>
        <w:br w:type="page"/>
      </w:r>
    </w:p>
    <w:p w14:paraId="67EDEDE5" w14:textId="77777777" w:rsidR="001551BB" w:rsidRDefault="001551BB" w:rsidP="00EE0E74">
      <w:pPr>
        <w:pStyle w:val="Parrafo"/>
        <w:jc w:val="center"/>
      </w:pPr>
    </w:p>
    <w:p w14:paraId="14CA257F" w14:textId="62CD6E67" w:rsidR="001551BB" w:rsidRDefault="001551BB" w:rsidP="00EE0E74">
      <w:pPr>
        <w:pStyle w:val="Parrafo"/>
        <w:jc w:val="center"/>
      </w:pPr>
      <w:r>
        <w:t xml:space="preserve">Anexo </w:t>
      </w:r>
      <w:r w:rsidR="00923348">
        <w:t>38</w:t>
      </w:r>
      <w:r>
        <w:t>.c</w:t>
      </w:r>
    </w:p>
    <w:p w14:paraId="30BCE477" w14:textId="77777777" w:rsidR="001551BB" w:rsidRDefault="001551BB" w:rsidP="00EE0E74">
      <w:pPr>
        <w:pStyle w:val="Parrafo"/>
        <w:jc w:val="center"/>
      </w:pPr>
    </w:p>
    <w:p w14:paraId="55F4F0AE" w14:textId="77777777" w:rsidR="001551BB" w:rsidRDefault="001551BB" w:rsidP="00EE0E74">
      <w:pPr>
        <w:pStyle w:val="Parrafo"/>
        <w:jc w:val="center"/>
      </w:pPr>
    </w:p>
    <w:p w14:paraId="20D8D94B" w14:textId="785B25A2" w:rsidR="001551BB" w:rsidRDefault="001551BB" w:rsidP="00EE0E74">
      <w:pPr>
        <w:pStyle w:val="Parrafo"/>
        <w:jc w:val="center"/>
      </w:pPr>
      <w:r>
        <w:t xml:space="preserve">Anexo </w:t>
      </w:r>
      <w:r w:rsidR="00923348">
        <w:t>38</w:t>
      </w:r>
      <w:r>
        <w:t>.d</w:t>
      </w:r>
    </w:p>
    <w:p w14:paraId="58EF3392" w14:textId="2FA36B7F" w:rsidR="001551BB" w:rsidRDefault="00174B01" w:rsidP="00EE0E74">
      <w:pPr>
        <w:pStyle w:val="Parrafo"/>
        <w:jc w:val="center"/>
      </w:pPr>
      <w:r>
        <w:rPr>
          <w:noProof/>
          <w:lang w:eastAsia="es-VE"/>
        </w:rPr>
        <w:drawing>
          <wp:inline distT="0" distB="0" distL="0" distR="0" wp14:anchorId="2B5FC6D2" wp14:editId="451DC04C">
            <wp:extent cx="5334000" cy="1647825"/>
            <wp:effectExtent l="0" t="0" r="0" b="9525"/>
            <wp:docPr id="7985181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18140" name="Imagen 798518140"/>
                    <pic:cNvPicPr/>
                  </pic:nvPicPr>
                  <pic:blipFill>
                    <a:blip r:embed="rId165">
                      <a:extLst>
                        <a:ext uri="{28A0092B-C50C-407E-A947-70E740481C1C}">
                          <a14:useLocalDpi xmlns:a14="http://schemas.microsoft.com/office/drawing/2010/main" val="0"/>
                        </a:ext>
                      </a:extLst>
                    </a:blip>
                    <a:stretch>
                      <a:fillRect/>
                    </a:stretch>
                  </pic:blipFill>
                  <pic:spPr>
                    <a:xfrm>
                      <a:off x="0" y="0"/>
                      <a:ext cx="5334000" cy="1647825"/>
                    </a:xfrm>
                    <a:prstGeom prst="rect">
                      <a:avLst/>
                    </a:prstGeom>
                  </pic:spPr>
                </pic:pic>
              </a:graphicData>
            </a:graphic>
          </wp:inline>
        </w:drawing>
      </w:r>
    </w:p>
    <w:p w14:paraId="174E6CE1" w14:textId="77777777" w:rsidR="001551BB" w:rsidRDefault="001551BB" w:rsidP="00EE0E74">
      <w:pPr>
        <w:pStyle w:val="Parrafo"/>
        <w:jc w:val="center"/>
      </w:pPr>
    </w:p>
    <w:p w14:paraId="2733A2DC" w14:textId="02FB8DF2" w:rsidR="001551BB" w:rsidRDefault="001551BB">
      <w:pPr>
        <w:rPr>
          <w:rFonts w:ascii="Times New Roman" w:hAnsi="Times New Roman"/>
          <w:sz w:val="24"/>
        </w:rPr>
      </w:pPr>
      <w:r>
        <w:br w:type="page"/>
      </w:r>
    </w:p>
    <w:p w14:paraId="07811CFD" w14:textId="77777777" w:rsidR="001551BB" w:rsidRDefault="001551BB" w:rsidP="00EE0E74">
      <w:pPr>
        <w:pStyle w:val="Parrafo"/>
        <w:jc w:val="center"/>
      </w:pPr>
    </w:p>
    <w:p w14:paraId="185C54B4" w14:textId="6629F5A4" w:rsidR="001551BB" w:rsidRDefault="001551BB" w:rsidP="00EE0E74">
      <w:pPr>
        <w:pStyle w:val="Parrafo"/>
        <w:jc w:val="center"/>
      </w:pPr>
      <w:r>
        <w:t xml:space="preserve">Anexo </w:t>
      </w:r>
      <w:r w:rsidR="00923348">
        <w:t>38</w:t>
      </w:r>
      <w:r>
        <w:t>.e</w:t>
      </w:r>
    </w:p>
    <w:p w14:paraId="5DE68EDE" w14:textId="77777777" w:rsidR="001551BB" w:rsidRDefault="001551BB" w:rsidP="00EE0E74">
      <w:pPr>
        <w:pStyle w:val="Parrafo"/>
        <w:jc w:val="center"/>
      </w:pPr>
    </w:p>
    <w:p w14:paraId="3B09B937" w14:textId="77777777" w:rsidR="001551BB" w:rsidRDefault="001551BB" w:rsidP="00EE0E74">
      <w:pPr>
        <w:pStyle w:val="Parrafo"/>
        <w:jc w:val="center"/>
      </w:pPr>
    </w:p>
    <w:p w14:paraId="20158161" w14:textId="02EF2273" w:rsidR="001551BB" w:rsidRDefault="001551BB" w:rsidP="00EE0E74">
      <w:pPr>
        <w:pStyle w:val="Parrafo"/>
        <w:jc w:val="center"/>
      </w:pPr>
      <w:r>
        <w:t xml:space="preserve">Anexo </w:t>
      </w:r>
      <w:r w:rsidR="00923348">
        <w:t>38</w:t>
      </w:r>
      <w:r>
        <w:t>f</w:t>
      </w:r>
    </w:p>
    <w:p w14:paraId="3A5528F5" w14:textId="4BAFB46E" w:rsidR="001551BB" w:rsidRDefault="0001434F" w:rsidP="00EE0E74">
      <w:pPr>
        <w:pStyle w:val="Parrafo"/>
        <w:jc w:val="center"/>
      </w:pPr>
      <w:r>
        <w:rPr>
          <w:noProof/>
          <w:lang w:eastAsia="es-VE"/>
        </w:rPr>
        <w:drawing>
          <wp:inline distT="0" distB="0" distL="0" distR="0" wp14:anchorId="2EA9B827" wp14:editId="500E2024">
            <wp:extent cx="5391150" cy="1609725"/>
            <wp:effectExtent l="0" t="0" r="0" b="9525"/>
            <wp:docPr id="188440147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1470" name="Imagen 1884401470"/>
                    <pic:cNvPicPr/>
                  </pic:nvPicPr>
                  <pic:blipFill>
                    <a:blip r:embed="rId164">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5CCD32CD" w14:textId="77777777" w:rsidR="001551BB" w:rsidRDefault="001551BB" w:rsidP="00EE0E74">
      <w:pPr>
        <w:pStyle w:val="Parrafo"/>
        <w:jc w:val="center"/>
      </w:pPr>
    </w:p>
    <w:p w14:paraId="1C260926" w14:textId="7A39B8D0" w:rsidR="001551BB" w:rsidRDefault="001551BB">
      <w:pPr>
        <w:rPr>
          <w:rFonts w:ascii="Times New Roman" w:hAnsi="Times New Roman"/>
          <w:sz w:val="24"/>
        </w:rPr>
      </w:pPr>
      <w:r>
        <w:br w:type="page"/>
      </w:r>
    </w:p>
    <w:p w14:paraId="137404BE" w14:textId="77777777" w:rsidR="001551BB" w:rsidRDefault="001551BB" w:rsidP="00EE0E74">
      <w:pPr>
        <w:pStyle w:val="Parrafo"/>
        <w:jc w:val="center"/>
      </w:pPr>
    </w:p>
    <w:p w14:paraId="7F829657" w14:textId="46761880" w:rsidR="001551BB" w:rsidRDefault="001551BB" w:rsidP="00EE0E74">
      <w:pPr>
        <w:pStyle w:val="Parrafo"/>
        <w:jc w:val="center"/>
      </w:pPr>
      <w:r>
        <w:t xml:space="preserve">Anexo </w:t>
      </w:r>
      <w:r w:rsidR="00923348">
        <w:t>39</w:t>
      </w:r>
      <w:r>
        <w:t>.a</w:t>
      </w:r>
    </w:p>
    <w:p w14:paraId="3E93EFDA" w14:textId="77777777" w:rsidR="001551BB" w:rsidRDefault="001551BB" w:rsidP="00EE0E74">
      <w:pPr>
        <w:pStyle w:val="Parrafo"/>
        <w:jc w:val="center"/>
      </w:pPr>
    </w:p>
    <w:p w14:paraId="68C3ADDC" w14:textId="77777777" w:rsidR="001551BB" w:rsidRDefault="001551BB" w:rsidP="00EE0E74">
      <w:pPr>
        <w:pStyle w:val="Parrafo"/>
        <w:jc w:val="center"/>
      </w:pPr>
    </w:p>
    <w:p w14:paraId="15F10CD4" w14:textId="5B85EE31" w:rsidR="001551BB" w:rsidRDefault="001551BB">
      <w:pPr>
        <w:rPr>
          <w:rFonts w:ascii="Times New Roman" w:hAnsi="Times New Roman"/>
          <w:sz w:val="24"/>
        </w:rPr>
      </w:pPr>
      <w:r>
        <w:br w:type="page"/>
      </w:r>
    </w:p>
    <w:p w14:paraId="3C0FAB16" w14:textId="77777777" w:rsidR="001551BB" w:rsidRDefault="001551BB" w:rsidP="00EE0E74">
      <w:pPr>
        <w:pStyle w:val="Parrafo"/>
        <w:jc w:val="center"/>
      </w:pPr>
    </w:p>
    <w:p w14:paraId="24E6479D" w14:textId="1FA5CF11" w:rsidR="001551BB" w:rsidRDefault="001551BB" w:rsidP="00EE0E74">
      <w:pPr>
        <w:pStyle w:val="Parrafo"/>
        <w:jc w:val="center"/>
      </w:pPr>
      <w:r>
        <w:t xml:space="preserve">Anexo </w:t>
      </w:r>
      <w:r w:rsidR="00923348">
        <w:t>39</w:t>
      </w:r>
      <w:r>
        <w:t>.b</w:t>
      </w:r>
    </w:p>
    <w:p w14:paraId="4557E016" w14:textId="77777777" w:rsidR="001551BB" w:rsidRDefault="001551BB" w:rsidP="00EE0E74">
      <w:pPr>
        <w:pStyle w:val="Parrafo"/>
        <w:jc w:val="center"/>
      </w:pPr>
    </w:p>
    <w:p w14:paraId="47A7D0E5" w14:textId="77777777" w:rsidR="001551BB" w:rsidRDefault="001551BB" w:rsidP="00EE0E74">
      <w:pPr>
        <w:pStyle w:val="Parrafo"/>
        <w:jc w:val="center"/>
      </w:pPr>
    </w:p>
    <w:p w14:paraId="54EA5C4C" w14:textId="3DE3C27A" w:rsidR="001551BB" w:rsidRDefault="001551BB">
      <w:pPr>
        <w:rPr>
          <w:rFonts w:ascii="Times New Roman" w:hAnsi="Times New Roman"/>
          <w:sz w:val="24"/>
        </w:rPr>
      </w:pPr>
      <w:r>
        <w:br w:type="page"/>
      </w:r>
    </w:p>
    <w:p w14:paraId="65A88741" w14:textId="0842F9C6" w:rsidR="001551BB" w:rsidRDefault="001551BB" w:rsidP="00EE0E74">
      <w:pPr>
        <w:pStyle w:val="Parrafo"/>
        <w:jc w:val="center"/>
      </w:pPr>
    </w:p>
    <w:p w14:paraId="7B66D008" w14:textId="697C0646" w:rsidR="001551BB" w:rsidRDefault="001551BB" w:rsidP="00EE0E74">
      <w:pPr>
        <w:pStyle w:val="Parrafo"/>
        <w:jc w:val="center"/>
      </w:pPr>
      <w:r>
        <w:t xml:space="preserve">Anexo </w:t>
      </w:r>
      <w:r w:rsidR="00923348">
        <w:t>39</w:t>
      </w:r>
      <w:r>
        <w:t>.c</w:t>
      </w:r>
    </w:p>
    <w:p w14:paraId="016E4203" w14:textId="77777777" w:rsidR="001551BB" w:rsidRDefault="001551BB" w:rsidP="00EE0E74">
      <w:pPr>
        <w:pStyle w:val="Parrafo"/>
        <w:jc w:val="center"/>
      </w:pPr>
    </w:p>
    <w:p w14:paraId="25D3981F" w14:textId="77777777" w:rsidR="001551BB" w:rsidRDefault="001551BB" w:rsidP="00EE0E74">
      <w:pPr>
        <w:pStyle w:val="Parrafo"/>
        <w:jc w:val="center"/>
      </w:pPr>
    </w:p>
    <w:p w14:paraId="56422FEF" w14:textId="4435CA8D" w:rsidR="001551BB" w:rsidRDefault="001551BB">
      <w:pPr>
        <w:rPr>
          <w:rFonts w:ascii="Times New Roman" w:hAnsi="Times New Roman"/>
          <w:sz w:val="24"/>
        </w:rPr>
      </w:pPr>
      <w:r>
        <w:br w:type="page"/>
      </w:r>
    </w:p>
    <w:p w14:paraId="5EA85E2F" w14:textId="77777777" w:rsidR="001551BB" w:rsidRDefault="001551BB" w:rsidP="00EE0E74">
      <w:pPr>
        <w:pStyle w:val="Parrafo"/>
        <w:jc w:val="center"/>
      </w:pPr>
    </w:p>
    <w:p w14:paraId="29CAA2CC" w14:textId="7CBF17C3" w:rsidR="001551BB" w:rsidRDefault="001551BB" w:rsidP="00EE0E74">
      <w:pPr>
        <w:pStyle w:val="Parrafo"/>
        <w:jc w:val="center"/>
      </w:pPr>
      <w:r>
        <w:t xml:space="preserve">Anexo </w:t>
      </w:r>
      <w:r w:rsidR="00923348">
        <w:t>40</w:t>
      </w:r>
      <w:r>
        <w:t>.a</w:t>
      </w:r>
    </w:p>
    <w:p w14:paraId="21ECCB1B" w14:textId="77777777" w:rsidR="001551BB" w:rsidRDefault="001551BB" w:rsidP="00EE0E74">
      <w:pPr>
        <w:pStyle w:val="Parrafo"/>
        <w:jc w:val="center"/>
      </w:pPr>
    </w:p>
    <w:p w14:paraId="57B0386A" w14:textId="77777777" w:rsidR="001551BB" w:rsidRDefault="001551BB" w:rsidP="00EE0E74">
      <w:pPr>
        <w:pStyle w:val="Parrafo"/>
        <w:jc w:val="center"/>
      </w:pPr>
    </w:p>
    <w:p w14:paraId="329CA9C6" w14:textId="69A360FD" w:rsidR="001551BB" w:rsidRDefault="001551BB" w:rsidP="00EE0E74">
      <w:pPr>
        <w:pStyle w:val="Parrafo"/>
        <w:jc w:val="center"/>
      </w:pPr>
      <w:r>
        <w:t xml:space="preserve">Anexo </w:t>
      </w:r>
      <w:r w:rsidR="00923348">
        <w:t>40</w:t>
      </w:r>
      <w:r>
        <w:t>.b</w:t>
      </w:r>
    </w:p>
    <w:p w14:paraId="429F8197" w14:textId="77777777" w:rsidR="001551BB" w:rsidRDefault="001551BB" w:rsidP="00EE0E74">
      <w:pPr>
        <w:pStyle w:val="Parrafo"/>
        <w:jc w:val="center"/>
      </w:pPr>
    </w:p>
    <w:p w14:paraId="7279F3C3" w14:textId="4B896A50" w:rsidR="001551BB" w:rsidRDefault="001551BB">
      <w:pPr>
        <w:rPr>
          <w:rFonts w:ascii="Times New Roman" w:hAnsi="Times New Roman"/>
          <w:sz w:val="24"/>
        </w:rPr>
      </w:pPr>
      <w:r>
        <w:br w:type="page"/>
      </w:r>
    </w:p>
    <w:p w14:paraId="71C05D3F" w14:textId="7AC9E2E6" w:rsidR="001551BB" w:rsidRDefault="001551BB" w:rsidP="00EE0E74">
      <w:pPr>
        <w:pStyle w:val="Parrafo"/>
        <w:jc w:val="center"/>
      </w:pPr>
    </w:p>
    <w:p w14:paraId="1AF57FA3" w14:textId="356CADF7" w:rsidR="001551BB" w:rsidRDefault="001551BB" w:rsidP="00EE0E74">
      <w:pPr>
        <w:pStyle w:val="Parrafo"/>
        <w:jc w:val="center"/>
      </w:pPr>
      <w:r>
        <w:t xml:space="preserve">Anexo </w:t>
      </w:r>
      <w:r w:rsidR="00923348">
        <w:t>41</w:t>
      </w:r>
      <w:r>
        <w:t>.a</w:t>
      </w:r>
    </w:p>
    <w:p w14:paraId="29D5E647" w14:textId="77777777" w:rsidR="001551BB" w:rsidRDefault="001551BB" w:rsidP="00EE0E74">
      <w:pPr>
        <w:pStyle w:val="Parrafo"/>
        <w:jc w:val="center"/>
      </w:pPr>
    </w:p>
    <w:p w14:paraId="47F07197" w14:textId="77777777" w:rsidR="001551BB" w:rsidRDefault="001551BB" w:rsidP="00EE0E74">
      <w:pPr>
        <w:pStyle w:val="Parrafo"/>
        <w:jc w:val="center"/>
      </w:pPr>
    </w:p>
    <w:p w14:paraId="0AA15ABA" w14:textId="24378F6B" w:rsidR="001551BB" w:rsidRDefault="001551BB" w:rsidP="00EE0E74">
      <w:pPr>
        <w:pStyle w:val="Parrafo"/>
        <w:jc w:val="center"/>
      </w:pPr>
      <w:r>
        <w:t xml:space="preserve">Anexo </w:t>
      </w:r>
      <w:r w:rsidR="00923348">
        <w:t>41</w:t>
      </w:r>
      <w:r>
        <w:t>.b</w:t>
      </w:r>
    </w:p>
    <w:p w14:paraId="57657138" w14:textId="77777777" w:rsidR="001551BB" w:rsidRDefault="001551BB" w:rsidP="00EE0E74">
      <w:pPr>
        <w:pStyle w:val="Parrafo"/>
        <w:jc w:val="center"/>
      </w:pPr>
    </w:p>
    <w:p w14:paraId="6C6DEC18" w14:textId="77777777" w:rsidR="001551BB" w:rsidRDefault="001551BB" w:rsidP="00EE0E74">
      <w:pPr>
        <w:pStyle w:val="Parrafo"/>
        <w:jc w:val="center"/>
      </w:pPr>
    </w:p>
    <w:p w14:paraId="44435434" w14:textId="66022475" w:rsidR="001551BB" w:rsidRDefault="001551BB">
      <w:pPr>
        <w:rPr>
          <w:rFonts w:ascii="Times New Roman" w:hAnsi="Times New Roman"/>
          <w:sz w:val="24"/>
        </w:rPr>
      </w:pPr>
      <w:r>
        <w:br w:type="page"/>
      </w:r>
    </w:p>
    <w:p w14:paraId="7B3D86F9" w14:textId="77777777" w:rsidR="001551BB" w:rsidRDefault="001551BB" w:rsidP="00EE0E74">
      <w:pPr>
        <w:pStyle w:val="Parrafo"/>
        <w:jc w:val="center"/>
      </w:pPr>
    </w:p>
    <w:p w14:paraId="1E2D43B2" w14:textId="62E5FE7A" w:rsidR="001551BB" w:rsidRDefault="001551BB" w:rsidP="00EE0E74">
      <w:pPr>
        <w:pStyle w:val="Parrafo"/>
        <w:jc w:val="center"/>
      </w:pPr>
      <w:r>
        <w:t xml:space="preserve">Anexo </w:t>
      </w:r>
      <w:r w:rsidR="00923348">
        <w:t>41</w:t>
      </w:r>
      <w:r>
        <w:t>.c</w:t>
      </w:r>
    </w:p>
    <w:p w14:paraId="340C7B2B" w14:textId="77777777" w:rsidR="001551BB" w:rsidRDefault="001551BB" w:rsidP="00EE0E74">
      <w:pPr>
        <w:pStyle w:val="Parrafo"/>
        <w:jc w:val="center"/>
      </w:pPr>
    </w:p>
    <w:p w14:paraId="27379A0B" w14:textId="77777777" w:rsidR="001551BB" w:rsidRDefault="001551BB" w:rsidP="00EE0E74">
      <w:pPr>
        <w:pStyle w:val="Parrafo"/>
        <w:jc w:val="center"/>
      </w:pPr>
    </w:p>
    <w:p w14:paraId="4F272425" w14:textId="0DA4E63D" w:rsidR="001551BB" w:rsidRDefault="001551BB" w:rsidP="00EE0E74">
      <w:pPr>
        <w:pStyle w:val="Parrafo"/>
        <w:jc w:val="center"/>
      </w:pPr>
      <w:r>
        <w:t xml:space="preserve">Anexo </w:t>
      </w:r>
      <w:r w:rsidR="00923348">
        <w:t>41</w:t>
      </w:r>
      <w:r>
        <w:t>.d</w:t>
      </w:r>
    </w:p>
    <w:p w14:paraId="7EB36960" w14:textId="77777777" w:rsidR="001551BB" w:rsidRDefault="001551BB" w:rsidP="00EE0E74">
      <w:pPr>
        <w:pStyle w:val="Parrafo"/>
        <w:jc w:val="center"/>
      </w:pPr>
    </w:p>
    <w:p w14:paraId="4A428295" w14:textId="77777777" w:rsidR="001551BB" w:rsidRDefault="001551BB" w:rsidP="00EE0E74">
      <w:pPr>
        <w:pStyle w:val="Parrafo"/>
        <w:jc w:val="center"/>
      </w:pPr>
    </w:p>
    <w:p w14:paraId="1688BEE1" w14:textId="170F8200" w:rsidR="001551BB" w:rsidRDefault="001551BB">
      <w:pPr>
        <w:rPr>
          <w:rFonts w:ascii="Times New Roman" w:hAnsi="Times New Roman"/>
          <w:sz w:val="24"/>
        </w:rPr>
      </w:pPr>
      <w:r>
        <w:br w:type="page"/>
      </w:r>
    </w:p>
    <w:p w14:paraId="48FAFFAF" w14:textId="77777777" w:rsidR="001551BB" w:rsidRDefault="001551BB" w:rsidP="00EE0E74">
      <w:pPr>
        <w:pStyle w:val="Parrafo"/>
        <w:jc w:val="center"/>
      </w:pPr>
    </w:p>
    <w:p w14:paraId="21089719" w14:textId="40C5F30C" w:rsidR="001551BB" w:rsidRDefault="001551BB" w:rsidP="00EE0E74">
      <w:pPr>
        <w:pStyle w:val="Parrafo"/>
        <w:jc w:val="center"/>
      </w:pPr>
      <w:r>
        <w:t xml:space="preserve">Anexo </w:t>
      </w:r>
      <w:r w:rsidR="00923348">
        <w:t>41</w:t>
      </w:r>
      <w:r>
        <w:t>.e</w:t>
      </w:r>
    </w:p>
    <w:p w14:paraId="51A653B0" w14:textId="77777777" w:rsidR="001551BB" w:rsidRDefault="001551BB" w:rsidP="00EE0E74">
      <w:pPr>
        <w:pStyle w:val="Parrafo"/>
        <w:jc w:val="center"/>
      </w:pPr>
    </w:p>
    <w:p w14:paraId="21D7E046" w14:textId="77777777" w:rsidR="001551BB" w:rsidRDefault="001551BB" w:rsidP="00EE0E74">
      <w:pPr>
        <w:pStyle w:val="Parrafo"/>
        <w:jc w:val="center"/>
      </w:pPr>
    </w:p>
    <w:p w14:paraId="7894CF30" w14:textId="690E6D00" w:rsidR="001551BB" w:rsidRDefault="001551BB" w:rsidP="00EE0E74">
      <w:pPr>
        <w:pStyle w:val="Parrafo"/>
        <w:jc w:val="center"/>
      </w:pPr>
      <w:r>
        <w:t xml:space="preserve">Anexo </w:t>
      </w:r>
      <w:r w:rsidR="00923348">
        <w:t>41</w:t>
      </w:r>
      <w:r>
        <w:t>.f</w:t>
      </w:r>
    </w:p>
    <w:p w14:paraId="5354A0AF" w14:textId="77777777" w:rsidR="001551BB" w:rsidRDefault="001551BB" w:rsidP="00EE0E74">
      <w:pPr>
        <w:pStyle w:val="Parrafo"/>
        <w:jc w:val="center"/>
      </w:pPr>
    </w:p>
    <w:p w14:paraId="0B1FCD4A" w14:textId="77777777" w:rsidR="001551BB" w:rsidRDefault="001551BB" w:rsidP="00EE0E74">
      <w:pPr>
        <w:pStyle w:val="Parrafo"/>
        <w:jc w:val="center"/>
      </w:pPr>
    </w:p>
    <w:p w14:paraId="2439F007" w14:textId="5DB9FA5B" w:rsidR="001551BB" w:rsidRDefault="001551BB">
      <w:pPr>
        <w:rPr>
          <w:rFonts w:ascii="Times New Roman" w:hAnsi="Times New Roman"/>
          <w:sz w:val="24"/>
        </w:rPr>
      </w:pPr>
      <w:r>
        <w:br w:type="page"/>
      </w:r>
    </w:p>
    <w:p w14:paraId="42C66FA4" w14:textId="77777777" w:rsidR="001551BB" w:rsidRDefault="001551BB" w:rsidP="00EE0E74">
      <w:pPr>
        <w:pStyle w:val="Parrafo"/>
        <w:jc w:val="center"/>
      </w:pPr>
    </w:p>
    <w:p w14:paraId="45950FAE" w14:textId="46900EC2" w:rsidR="001551BB" w:rsidRDefault="001551BB" w:rsidP="00EE0E74">
      <w:pPr>
        <w:pStyle w:val="Parrafo"/>
        <w:jc w:val="center"/>
      </w:pPr>
      <w:r>
        <w:t xml:space="preserve">Anexo </w:t>
      </w:r>
      <w:r w:rsidR="00923348">
        <w:t>42</w:t>
      </w:r>
      <w:r>
        <w:t>.a</w:t>
      </w:r>
    </w:p>
    <w:p w14:paraId="6518E560" w14:textId="77777777" w:rsidR="001551BB" w:rsidRDefault="001551BB" w:rsidP="00EE0E74">
      <w:pPr>
        <w:pStyle w:val="Parrafo"/>
        <w:jc w:val="center"/>
      </w:pPr>
    </w:p>
    <w:p w14:paraId="1BF95280" w14:textId="77777777" w:rsidR="001551BB" w:rsidRDefault="001551BB" w:rsidP="00EE0E74">
      <w:pPr>
        <w:pStyle w:val="Parrafo"/>
        <w:jc w:val="center"/>
      </w:pPr>
    </w:p>
    <w:p w14:paraId="682A9F79" w14:textId="4634CB62" w:rsidR="001551BB" w:rsidRDefault="001551BB">
      <w:pPr>
        <w:rPr>
          <w:rFonts w:ascii="Times New Roman" w:hAnsi="Times New Roman"/>
          <w:sz w:val="24"/>
        </w:rPr>
      </w:pPr>
      <w:r>
        <w:br w:type="page"/>
      </w:r>
    </w:p>
    <w:p w14:paraId="726B540D" w14:textId="77777777" w:rsidR="001551BB" w:rsidRDefault="001551BB" w:rsidP="00EE0E74">
      <w:pPr>
        <w:pStyle w:val="Parrafo"/>
        <w:jc w:val="center"/>
      </w:pPr>
    </w:p>
    <w:p w14:paraId="667CF7B9" w14:textId="1DA148B7" w:rsidR="001551BB" w:rsidRDefault="001551BB" w:rsidP="00EE0E74">
      <w:pPr>
        <w:pStyle w:val="Parrafo"/>
        <w:jc w:val="center"/>
      </w:pPr>
      <w:r>
        <w:t xml:space="preserve">Anexo </w:t>
      </w:r>
      <w:r w:rsidR="00923348">
        <w:t>43</w:t>
      </w:r>
      <w:r>
        <w:t>.a</w:t>
      </w:r>
    </w:p>
    <w:p w14:paraId="61F9253C" w14:textId="77777777" w:rsidR="001551BB" w:rsidRDefault="001551BB" w:rsidP="00EE0E74">
      <w:pPr>
        <w:pStyle w:val="Parrafo"/>
        <w:jc w:val="center"/>
      </w:pPr>
    </w:p>
    <w:p w14:paraId="2C90917A" w14:textId="77777777" w:rsidR="001551BB" w:rsidRDefault="001551BB" w:rsidP="00EE0E74">
      <w:pPr>
        <w:pStyle w:val="Parrafo"/>
        <w:jc w:val="center"/>
      </w:pPr>
    </w:p>
    <w:p w14:paraId="79D26286" w14:textId="77777777" w:rsidR="001551BB" w:rsidRDefault="001551BB" w:rsidP="00EE0E74">
      <w:pPr>
        <w:pStyle w:val="Parrafo"/>
        <w:jc w:val="center"/>
      </w:pPr>
    </w:p>
    <w:p w14:paraId="7418D844" w14:textId="7CFCDE98" w:rsidR="001551BB" w:rsidRDefault="001551BB" w:rsidP="00EE0E74">
      <w:pPr>
        <w:pStyle w:val="Parrafo"/>
        <w:jc w:val="center"/>
      </w:pPr>
      <w:r>
        <w:t xml:space="preserve">Anexo </w:t>
      </w:r>
      <w:r w:rsidR="00923348">
        <w:t>43</w:t>
      </w:r>
      <w:r>
        <w:t>.b</w:t>
      </w:r>
    </w:p>
    <w:p w14:paraId="3DC4EB07" w14:textId="77777777" w:rsidR="001551BB" w:rsidRDefault="001551BB" w:rsidP="00EE0E74">
      <w:pPr>
        <w:pStyle w:val="Parrafo"/>
        <w:jc w:val="center"/>
      </w:pPr>
    </w:p>
    <w:p w14:paraId="36E5E113" w14:textId="77777777" w:rsidR="001551BB" w:rsidRDefault="001551BB" w:rsidP="00EE0E74">
      <w:pPr>
        <w:pStyle w:val="Parrafo"/>
        <w:jc w:val="center"/>
      </w:pPr>
    </w:p>
    <w:p w14:paraId="732BD17B" w14:textId="731045C7" w:rsidR="001551BB" w:rsidRDefault="001551BB">
      <w:pPr>
        <w:rPr>
          <w:rFonts w:ascii="Times New Roman" w:hAnsi="Times New Roman"/>
          <w:sz w:val="24"/>
        </w:rPr>
      </w:pPr>
      <w:r>
        <w:br w:type="page"/>
      </w:r>
    </w:p>
    <w:p w14:paraId="5251EB49" w14:textId="77777777" w:rsidR="001551BB" w:rsidRDefault="001551BB" w:rsidP="00EE0E74">
      <w:pPr>
        <w:pStyle w:val="Parrafo"/>
        <w:jc w:val="center"/>
      </w:pPr>
    </w:p>
    <w:p w14:paraId="7073D316" w14:textId="38171C70" w:rsidR="001551BB" w:rsidRDefault="001551BB" w:rsidP="00EE0E74">
      <w:pPr>
        <w:pStyle w:val="Parrafo"/>
        <w:jc w:val="center"/>
      </w:pPr>
      <w:r>
        <w:t xml:space="preserve">Anexo </w:t>
      </w:r>
      <w:r w:rsidR="00923348">
        <w:t>43</w:t>
      </w:r>
      <w:r>
        <w:t>.c</w:t>
      </w:r>
    </w:p>
    <w:p w14:paraId="248A58C6" w14:textId="77777777" w:rsidR="001551BB" w:rsidRDefault="001551BB" w:rsidP="00EE0E74">
      <w:pPr>
        <w:pStyle w:val="Parrafo"/>
        <w:jc w:val="center"/>
      </w:pPr>
    </w:p>
    <w:p w14:paraId="4DF0AD6C" w14:textId="77777777" w:rsidR="001551BB" w:rsidRDefault="001551BB" w:rsidP="00EE0E74">
      <w:pPr>
        <w:pStyle w:val="Parrafo"/>
        <w:jc w:val="center"/>
      </w:pPr>
    </w:p>
    <w:p w14:paraId="3C125D00" w14:textId="77777777" w:rsidR="001551BB" w:rsidRDefault="001551BB" w:rsidP="00EE0E74">
      <w:pPr>
        <w:pStyle w:val="Parrafo"/>
        <w:jc w:val="center"/>
      </w:pPr>
    </w:p>
    <w:p w14:paraId="73CE5C04" w14:textId="56DC1892" w:rsidR="001551BB" w:rsidRDefault="001551BB" w:rsidP="00EE0E74">
      <w:pPr>
        <w:pStyle w:val="Parrafo"/>
        <w:jc w:val="center"/>
      </w:pPr>
      <w:r>
        <w:t xml:space="preserve">Anexo </w:t>
      </w:r>
      <w:r w:rsidR="00923348">
        <w:t>43</w:t>
      </w:r>
      <w:r>
        <w:t>.d</w:t>
      </w:r>
    </w:p>
    <w:p w14:paraId="7F33A1B4" w14:textId="77777777" w:rsidR="001551BB" w:rsidRDefault="001551BB" w:rsidP="00EE0E74">
      <w:pPr>
        <w:pStyle w:val="Parrafo"/>
        <w:jc w:val="center"/>
      </w:pPr>
    </w:p>
    <w:p w14:paraId="02C66540" w14:textId="77777777" w:rsidR="001551BB" w:rsidRDefault="001551BB" w:rsidP="00EE0E74">
      <w:pPr>
        <w:pStyle w:val="Parrafo"/>
        <w:jc w:val="center"/>
      </w:pPr>
    </w:p>
    <w:p w14:paraId="421565EF" w14:textId="49F467BA" w:rsidR="001551BB" w:rsidRDefault="001551BB">
      <w:pPr>
        <w:rPr>
          <w:rFonts w:ascii="Times New Roman" w:hAnsi="Times New Roman"/>
          <w:sz w:val="24"/>
        </w:rPr>
      </w:pPr>
      <w:r>
        <w:br w:type="page"/>
      </w:r>
    </w:p>
    <w:p w14:paraId="403C259C" w14:textId="77777777" w:rsidR="001551BB" w:rsidRDefault="001551BB" w:rsidP="00EE0E74">
      <w:pPr>
        <w:pStyle w:val="Parrafo"/>
        <w:jc w:val="center"/>
      </w:pPr>
    </w:p>
    <w:p w14:paraId="47AC4691" w14:textId="7B6820CB" w:rsidR="001551BB" w:rsidRDefault="001551BB" w:rsidP="00EE0E74">
      <w:pPr>
        <w:pStyle w:val="Parrafo"/>
        <w:jc w:val="center"/>
      </w:pPr>
      <w:r>
        <w:t xml:space="preserve">Anexo </w:t>
      </w:r>
      <w:r w:rsidR="00923348">
        <w:t>44</w:t>
      </w:r>
      <w:r>
        <w:t>.a</w:t>
      </w:r>
    </w:p>
    <w:p w14:paraId="1BAD6195" w14:textId="77777777" w:rsidR="001551BB" w:rsidRDefault="001551BB" w:rsidP="00EE0E74">
      <w:pPr>
        <w:pStyle w:val="Parrafo"/>
        <w:jc w:val="center"/>
      </w:pPr>
    </w:p>
    <w:p w14:paraId="442185EE" w14:textId="77777777" w:rsidR="001551BB" w:rsidRDefault="001551BB" w:rsidP="00EE0E74">
      <w:pPr>
        <w:pStyle w:val="Parrafo"/>
        <w:jc w:val="center"/>
      </w:pPr>
    </w:p>
    <w:p w14:paraId="276B414D" w14:textId="58B4FB44" w:rsidR="001551BB" w:rsidRDefault="001551BB">
      <w:pPr>
        <w:rPr>
          <w:rFonts w:ascii="Times New Roman" w:hAnsi="Times New Roman"/>
          <w:sz w:val="24"/>
        </w:rPr>
      </w:pPr>
      <w:r>
        <w:br w:type="page"/>
      </w:r>
    </w:p>
    <w:p w14:paraId="321846CE" w14:textId="77777777" w:rsidR="001551BB" w:rsidRDefault="001551BB" w:rsidP="00EE0E74">
      <w:pPr>
        <w:pStyle w:val="Parrafo"/>
        <w:jc w:val="center"/>
      </w:pPr>
    </w:p>
    <w:p w14:paraId="71B990A8" w14:textId="4AAB1258" w:rsidR="001551BB" w:rsidRDefault="001551BB" w:rsidP="00EE0E74">
      <w:pPr>
        <w:pStyle w:val="Parrafo"/>
        <w:jc w:val="center"/>
      </w:pPr>
      <w:r>
        <w:t xml:space="preserve">Anexo </w:t>
      </w:r>
      <w:r w:rsidR="00923348">
        <w:t>45</w:t>
      </w:r>
      <w:r>
        <w:t>.a</w:t>
      </w:r>
    </w:p>
    <w:p w14:paraId="19F6A362" w14:textId="77777777" w:rsidR="001551BB" w:rsidRDefault="001551BB" w:rsidP="00EE0E74">
      <w:pPr>
        <w:pStyle w:val="Parrafo"/>
        <w:jc w:val="center"/>
      </w:pPr>
    </w:p>
    <w:p w14:paraId="1EBF7441" w14:textId="77777777" w:rsidR="001551BB" w:rsidRDefault="001551BB" w:rsidP="00EE0E74">
      <w:pPr>
        <w:pStyle w:val="Parrafo"/>
        <w:jc w:val="center"/>
      </w:pPr>
    </w:p>
    <w:p w14:paraId="5126F730" w14:textId="5EE5D93B" w:rsidR="001551BB" w:rsidRDefault="001551BB">
      <w:pPr>
        <w:rPr>
          <w:rFonts w:ascii="Times New Roman" w:hAnsi="Times New Roman"/>
          <w:sz w:val="24"/>
        </w:rPr>
      </w:pPr>
      <w:r>
        <w:br w:type="page"/>
      </w:r>
    </w:p>
    <w:p w14:paraId="32CBA2BF" w14:textId="77777777" w:rsidR="001551BB" w:rsidRDefault="001551BB" w:rsidP="00EE0E74">
      <w:pPr>
        <w:pStyle w:val="Parrafo"/>
        <w:jc w:val="center"/>
      </w:pPr>
    </w:p>
    <w:p w14:paraId="3681D64A" w14:textId="7D183E4F" w:rsidR="001551BB" w:rsidRDefault="001551BB" w:rsidP="00EE0E74">
      <w:pPr>
        <w:pStyle w:val="Parrafo"/>
        <w:jc w:val="center"/>
      </w:pPr>
      <w:r>
        <w:t xml:space="preserve">Anexo </w:t>
      </w:r>
      <w:r w:rsidR="00923348">
        <w:t>46</w:t>
      </w:r>
      <w:r>
        <w:t>.a</w:t>
      </w:r>
    </w:p>
    <w:p w14:paraId="1022EEB3" w14:textId="77777777" w:rsidR="001551BB" w:rsidRDefault="001551BB" w:rsidP="00EE0E74">
      <w:pPr>
        <w:pStyle w:val="Parrafo"/>
        <w:jc w:val="center"/>
      </w:pPr>
    </w:p>
    <w:p w14:paraId="5C82DE0B" w14:textId="77777777" w:rsidR="001551BB" w:rsidRDefault="001551BB" w:rsidP="00EE0E74">
      <w:pPr>
        <w:pStyle w:val="Parrafo"/>
        <w:jc w:val="center"/>
      </w:pPr>
    </w:p>
    <w:p w14:paraId="7C191012" w14:textId="6D1B72D6" w:rsidR="001551BB" w:rsidRDefault="001551BB">
      <w:pPr>
        <w:rPr>
          <w:rFonts w:ascii="Times New Roman" w:hAnsi="Times New Roman"/>
          <w:sz w:val="24"/>
        </w:rPr>
      </w:pPr>
      <w:r>
        <w:br w:type="page"/>
      </w:r>
    </w:p>
    <w:p w14:paraId="5111689D" w14:textId="77777777" w:rsidR="001551BB" w:rsidRDefault="001551BB" w:rsidP="00EE0E74">
      <w:pPr>
        <w:pStyle w:val="Parrafo"/>
        <w:jc w:val="center"/>
      </w:pPr>
    </w:p>
    <w:p w14:paraId="75AAAFF5" w14:textId="550712E1" w:rsidR="001551BB" w:rsidRDefault="001551BB" w:rsidP="00EE0E74">
      <w:pPr>
        <w:pStyle w:val="Parrafo"/>
        <w:jc w:val="center"/>
      </w:pPr>
      <w:r>
        <w:t xml:space="preserve">Anexo </w:t>
      </w:r>
      <w:r w:rsidR="003269DA">
        <w:t>54.a</w:t>
      </w:r>
    </w:p>
    <w:p w14:paraId="4CD55529" w14:textId="48EB8FF8" w:rsidR="003269DA" w:rsidRDefault="003269DA" w:rsidP="00EE0E74">
      <w:pPr>
        <w:pStyle w:val="Parrafo"/>
        <w:jc w:val="center"/>
      </w:pPr>
      <w:r w:rsidRPr="003269DA">
        <w:rPr>
          <w:noProof/>
          <w:lang w:eastAsia="es-VE"/>
        </w:rPr>
        <w:drawing>
          <wp:inline distT="0" distB="0" distL="0" distR="0" wp14:anchorId="0FFEEAF3" wp14:editId="1CA1B306">
            <wp:extent cx="5772956" cy="1428949"/>
            <wp:effectExtent l="0" t="0" r="0" b="0"/>
            <wp:docPr id="789294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4408" name="Imagen 1" descr="Texto&#10;&#10;Descripción generada automáticamente"/>
                    <pic:cNvPicPr/>
                  </pic:nvPicPr>
                  <pic:blipFill>
                    <a:blip r:embed="rId166"/>
                    <a:stretch>
                      <a:fillRect/>
                    </a:stretch>
                  </pic:blipFill>
                  <pic:spPr>
                    <a:xfrm>
                      <a:off x="0" y="0"/>
                      <a:ext cx="5772956" cy="1428949"/>
                    </a:xfrm>
                    <a:prstGeom prst="rect">
                      <a:avLst/>
                    </a:prstGeom>
                  </pic:spPr>
                </pic:pic>
              </a:graphicData>
            </a:graphic>
          </wp:inline>
        </w:drawing>
      </w:r>
    </w:p>
    <w:p w14:paraId="04511AF3" w14:textId="77777777" w:rsidR="003269DA" w:rsidRDefault="003269DA" w:rsidP="00EE0E74">
      <w:pPr>
        <w:pStyle w:val="Parrafo"/>
        <w:jc w:val="center"/>
      </w:pPr>
    </w:p>
    <w:p w14:paraId="5DAF75C7" w14:textId="77777777" w:rsidR="003269DA" w:rsidRDefault="003269DA" w:rsidP="00EE0E74">
      <w:pPr>
        <w:pStyle w:val="Parrafo"/>
        <w:jc w:val="center"/>
      </w:pPr>
    </w:p>
    <w:p w14:paraId="728495E2" w14:textId="77777777" w:rsidR="003269DA" w:rsidRDefault="003269DA" w:rsidP="00EE0E74">
      <w:pPr>
        <w:pStyle w:val="Parrafo"/>
        <w:jc w:val="center"/>
      </w:pPr>
    </w:p>
    <w:p w14:paraId="6521FC9E" w14:textId="63E52EE2" w:rsidR="003269DA" w:rsidRDefault="003269DA">
      <w:pPr>
        <w:rPr>
          <w:rFonts w:ascii="Times New Roman" w:hAnsi="Times New Roman"/>
          <w:sz w:val="24"/>
        </w:rPr>
      </w:pPr>
      <w:r>
        <w:br w:type="page"/>
      </w:r>
    </w:p>
    <w:p w14:paraId="6A448D1C" w14:textId="77777777" w:rsidR="003269DA" w:rsidRDefault="003269DA" w:rsidP="00EE0E74">
      <w:pPr>
        <w:pStyle w:val="Parrafo"/>
        <w:jc w:val="center"/>
      </w:pPr>
    </w:p>
    <w:p w14:paraId="38F4DE9D" w14:textId="10BDF1E3" w:rsidR="003269DA" w:rsidRDefault="003269DA" w:rsidP="00EE0E74">
      <w:pPr>
        <w:pStyle w:val="Parrafo"/>
        <w:jc w:val="center"/>
      </w:pPr>
      <w:r>
        <w:t>Anexo 54.b</w:t>
      </w:r>
    </w:p>
    <w:p w14:paraId="1B766B4D" w14:textId="00919A5C" w:rsidR="003269DA" w:rsidRDefault="003269DA" w:rsidP="00EE0E74">
      <w:pPr>
        <w:pStyle w:val="Parrafo"/>
        <w:jc w:val="center"/>
      </w:pPr>
      <w:r w:rsidRPr="003269DA">
        <w:rPr>
          <w:noProof/>
          <w:lang w:eastAsia="es-VE"/>
        </w:rPr>
        <w:drawing>
          <wp:inline distT="0" distB="0" distL="0" distR="0" wp14:anchorId="6CDB5CB0" wp14:editId="22CE10DC">
            <wp:extent cx="5677692" cy="1390844"/>
            <wp:effectExtent l="0" t="0" r="0" b="0"/>
            <wp:docPr id="173969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0813" name="Imagen 1" descr="Texto&#10;&#10;Descripción generada automáticamente"/>
                    <pic:cNvPicPr/>
                  </pic:nvPicPr>
                  <pic:blipFill>
                    <a:blip r:embed="rId167"/>
                    <a:stretch>
                      <a:fillRect/>
                    </a:stretch>
                  </pic:blipFill>
                  <pic:spPr>
                    <a:xfrm>
                      <a:off x="0" y="0"/>
                      <a:ext cx="5677692" cy="1390844"/>
                    </a:xfrm>
                    <a:prstGeom prst="rect">
                      <a:avLst/>
                    </a:prstGeom>
                  </pic:spPr>
                </pic:pic>
              </a:graphicData>
            </a:graphic>
          </wp:inline>
        </w:drawing>
      </w:r>
    </w:p>
    <w:p w14:paraId="74F980C6" w14:textId="77777777" w:rsidR="003269DA" w:rsidRDefault="003269DA" w:rsidP="00EE0E74">
      <w:pPr>
        <w:pStyle w:val="Parrafo"/>
        <w:jc w:val="center"/>
      </w:pPr>
    </w:p>
    <w:p w14:paraId="5E9CD1D1" w14:textId="77777777" w:rsidR="003269DA" w:rsidRDefault="003269DA" w:rsidP="00EE0E74">
      <w:pPr>
        <w:pStyle w:val="Parrafo"/>
        <w:jc w:val="center"/>
      </w:pPr>
    </w:p>
    <w:p w14:paraId="63292AF3" w14:textId="77777777" w:rsidR="003269DA" w:rsidRDefault="003269DA" w:rsidP="00C83C82">
      <w:pPr>
        <w:pStyle w:val="Parrafo"/>
        <w:ind w:left="0" w:firstLine="0"/>
      </w:pPr>
    </w:p>
    <w:p w14:paraId="0B70BB9C" w14:textId="77777777" w:rsidR="00AB048F" w:rsidRDefault="00AB048F" w:rsidP="00C83C82">
      <w:pPr>
        <w:pStyle w:val="Parrafo"/>
        <w:ind w:left="0" w:firstLine="0"/>
      </w:pPr>
    </w:p>
    <w:p w14:paraId="7EDA11C1" w14:textId="77777777" w:rsidR="00AB048F" w:rsidRDefault="00AB048F" w:rsidP="00C83C82">
      <w:pPr>
        <w:pStyle w:val="Parrafo"/>
        <w:ind w:left="0" w:firstLine="0"/>
      </w:pPr>
    </w:p>
    <w:p w14:paraId="0EE82143" w14:textId="77777777" w:rsidR="00AB048F" w:rsidRDefault="00AB048F" w:rsidP="00C83C82">
      <w:pPr>
        <w:pStyle w:val="Parrafo"/>
        <w:ind w:left="0" w:firstLine="0"/>
      </w:pPr>
    </w:p>
    <w:p w14:paraId="7A50BC76" w14:textId="77777777" w:rsidR="00AB048F" w:rsidRDefault="00AB048F" w:rsidP="00C83C82">
      <w:pPr>
        <w:pStyle w:val="Parrafo"/>
        <w:ind w:left="0" w:firstLine="0"/>
      </w:pPr>
    </w:p>
    <w:p w14:paraId="065AF2C2" w14:textId="77777777" w:rsidR="00AB048F" w:rsidRDefault="00AB048F" w:rsidP="00C83C82">
      <w:pPr>
        <w:pStyle w:val="Parrafo"/>
        <w:ind w:left="0" w:firstLine="0"/>
      </w:pPr>
    </w:p>
    <w:p w14:paraId="6A1FA190" w14:textId="77777777" w:rsidR="00AB048F" w:rsidRDefault="00AB048F" w:rsidP="00C83C82">
      <w:pPr>
        <w:pStyle w:val="Parrafo"/>
        <w:ind w:left="0" w:firstLine="0"/>
      </w:pPr>
    </w:p>
    <w:p w14:paraId="5A860E24" w14:textId="77777777" w:rsidR="00AB048F" w:rsidRDefault="00AB048F" w:rsidP="00C83C82">
      <w:pPr>
        <w:pStyle w:val="Parrafo"/>
        <w:ind w:left="0" w:firstLine="0"/>
      </w:pPr>
    </w:p>
    <w:p w14:paraId="63D96C71" w14:textId="77777777" w:rsidR="00AB048F" w:rsidRDefault="00AB048F" w:rsidP="00C83C82">
      <w:pPr>
        <w:pStyle w:val="Parrafo"/>
        <w:ind w:left="0" w:firstLine="0"/>
      </w:pPr>
    </w:p>
    <w:p w14:paraId="27222470" w14:textId="77777777" w:rsidR="00AB048F" w:rsidRDefault="00AB048F" w:rsidP="00C83C82">
      <w:pPr>
        <w:pStyle w:val="Parrafo"/>
        <w:ind w:left="0" w:firstLine="0"/>
      </w:pPr>
    </w:p>
    <w:p w14:paraId="63DC9A0D" w14:textId="77777777" w:rsidR="00AB048F" w:rsidRDefault="00AB048F" w:rsidP="00C83C82">
      <w:pPr>
        <w:pStyle w:val="Parrafo"/>
        <w:ind w:left="0" w:firstLine="0"/>
      </w:pPr>
    </w:p>
    <w:p w14:paraId="210EDBDC" w14:textId="77777777" w:rsidR="00AB048F" w:rsidRDefault="00AB048F" w:rsidP="00C83C82">
      <w:pPr>
        <w:pStyle w:val="Parrafo"/>
        <w:ind w:left="0" w:firstLine="0"/>
      </w:pPr>
    </w:p>
    <w:p w14:paraId="5215596B" w14:textId="77777777" w:rsidR="00AB048F" w:rsidRDefault="00AB048F" w:rsidP="00C83C82">
      <w:pPr>
        <w:pStyle w:val="Parrafo"/>
        <w:ind w:left="0" w:firstLine="0"/>
      </w:pPr>
    </w:p>
    <w:p w14:paraId="18143730" w14:textId="77777777" w:rsidR="00AB048F" w:rsidRDefault="00AB048F" w:rsidP="00C83C82">
      <w:pPr>
        <w:pStyle w:val="Parrafo"/>
        <w:ind w:left="0" w:firstLine="0"/>
      </w:pPr>
    </w:p>
    <w:p w14:paraId="5A95F3B1" w14:textId="77777777" w:rsidR="00AB048F" w:rsidRDefault="00AB048F" w:rsidP="00C83C82">
      <w:pPr>
        <w:pStyle w:val="Parrafo"/>
        <w:ind w:left="0" w:firstLine="0"/>
      </w:pPr>
    </w:p>
    <w:p w14:paraId="45B2C38A" w14:textId="77777777" w:rsidR="00AB048F" w:rsidRDefault="00AB048F" w:rsidP="00C83C82">
      <w:pPr>
        <w:pStyle w:val="Parrafo"/>
        <w:ind w:left="0" w:firstLine="0"/>
      </w:pPr>
    </w:p>
    <w:p w14:paraId="760450BC" w14:textId="77777777" w:rsidR="00AB048F" w:rsidRDefault="00AB048F" w:rsidP="00C83C82">
      <w:pPr>
        <w:pStyle w:val="Parrafo"/>
        <w:ind w:left="0" w:firstLine="0"/>
      </w:pPr>
    </w:p>
    <w:p w14:paraId="1E9A20B4" w14:textId="77777777" w:rsidR="00AB048F" w:rsidRDefault="00AB048F" w:rsidP="00C83C82">
      <w:pPr>
        <w:pStyle w:val="Parrafo"/>
        <w:ind w:left="0" w:firstLine="0"/>
      </w:pPr>
    </w:p>
    <w:p w14:paraId="19E55C28" w14:textId="77777777" w:rsidR="00AB048F" w:rsidRDefault="00AB048F" w:rsidP="00C83C82">
      <w:pPr>
        <w:pStyle w:val="Parrafo"/>
        <w:ind w:left="0" w:firstLine="0"/>
      </w:pPr>
    </w:p>
    <w:p w14:paraId="0F0D17F1" w14:textId="77777777" w:rsidR="00AB048F" w:rsidRDefault="00AB048F" w:rsidP="00C83C82">
      <w:pPr>
        <w:pStyle w:val="Parrafo"/>
        <w:ind w:left="0" w:firstLine="0"/>
      </w:pPr>
    </w:p>
    <w:p w14:paraId="045C2EE1" w14:textId="77777777" w:rsidR="00AB048F" w:rsidRDefault="00AB048F" w:rsidP="00C83C82">
      <w:pPr>
        <w:pStyle w:val="Parrafo"/>
        <w:ind w:left="0" w:firstLine="0"/>
      </w:pPr>
    </w:p>
    <w:p w14:paraId="5F7F154D" w14:textId="77777777" w:rsidR="00AB048F" w:rsidRDefault="00AB048F" w:rsidP="00C83C82">
      <w:pPr>
        <w:pStyle w:val="Parrafo"/>
        <w:ind w:left="0" w:firstLine="0"/>
      </w:pPr>
    </w:p>
    <w:p w14:paraId="29610138" w14:textId="77777777" w:rsidR="00AB048F" w:rsidRDefault="00AB048F" w:rsidP="00C83C82">
      <w:pPr>
        <w:pStyle w:val="Parrafo"/>
        <w:ind w:left="0" w:firstLine="0"/>
      </w:pPr>
    </w:p>
    <w:p w14:paraId="09787772" w14:textId="77777777" w:rsidR="00AB048F" w:rsidRDefault="00AB048F" w:rsidP="00C83C82">
      <w:pPr>
        <w:pStyle w:val="Parrafo"/>
        <w:ind w:left="0" w:firstLine="0"/>
      </w:pPr>
    </w:p>
    <w:p w14:paraId="6D8B096F" w14:textId="77777777" w:rsidR="00AB048F" w:rsidRDefault="00AB048F" w:rsidP="00C83C82">
      <w:pPr>
        <w:pStyle w:val="Parrafo"/>
        <w:ind w:left="0" w:firstLine="0"/>
      </w:pPr>
    </w:p>
    <w:p w14:paraId="09F5C9EF" w14:textId="77777777" w:rsidR="00AB048F" w:rsidRDefault="00AB048F" w:rsidP="00C83C82">
      <w:pPr>
        <w:pStyle w:val="Parrafo"/>
        <w:ind w:left="0" w:firstLine="0"/>
      </w:pPr>
    </w:p>
    <w:p w14:paraId="35508ACD" w14:textId="77777777" w:rsidR="00AB048F" w:rsidRDefault="00AB048F" w:rsidP="00C83C82">
      <w:pPr>
        <w:pStyle w:val="Parrafo"/>
        <w:ind w:left="0" w:firstLine="0"/>
      </w:pPr>
    </w:p>
    <w:p w14:paraId="61C1DA4D" w14:textId="78F78E0F" w:rsidR="003269DA" w:rsidRDefault="003269DA" w:rsidP="00EE0E74">
      <w:pPr>
        <w:pStyle w:val="Parrafo"/>
        <w:jc w:val="center"/>
      </w:pPr>
      <w:r>
        <w:lastRenderedPageBreak/>
        <w:t>Anexo 54.c</w:t>
      </w:r>
    </w:p>
    <w:p w14:paraId="63D9726E" w14:textId="63BC2452" w:rsidR="003269DA" w:rsidRDefault="003269DA" w:rsidP="00EE0E74">
      <w:pPr>
        <w:pStyle w:val="Parrafo"/>
        <w:jc w:val="center"/>
      </w:pPr>
      <w:r w:rsidRPr="003269DA">
        <w:rPr>
          <w:noProof/>
          <w:lang w:eastAsia="es-VE"/>
        </w:rPr>
        <w:drawing>
          <wp:inline distT="0" distB="0" distL="0" distR="0" wp14:anchorId="43CA3A07" wp14:editId="499853C9">
            <wp:extent cx="5029902" cy="1400370"/>
            <wp:effectExtent l="0" t="0" r="0" b="9525"/>
            <wp:docPr id="1575386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6676" name="Imagen 1" descr="Texto&#10;&#10;Descripción generada automáticamente"/>
                    <pic:cNvPicPr/>
                  </pic:nvPicPr>
                  <pic:blipFill>
                    <a:blip r:embed="rId168"/>
                    <a:stretch>
                      <a:fillRect/>
                    </a:stretch>
                  </pic:blipFill>
                  <pic:spPr>
                    <a:xfrm>
                      <a:off x="0" y="0"/>
                      <a:ext cx="5029902" cy="1400370"/>
                    </a:xfrm>
                    <a:prstGeom prst="rect">
                      <a:avLst/>
                    </a:prstGeom>
                  </pic:spPr>
                </pic:pic>
              </a:graphicData>
            </a:graphic>
          </wp:inline>
        </w:drawing>
      </w:r>
    </w:p>
    <w:p w14:paraId="4E7534B4" w14:textId="77777777" w:rsidR="003269DA" w:rsidRDefault="003269DA" w:rsidP="00EE0E74">
      <w:pPr>
        <w:pStyle w:val="Parrafo"/>
        <w:jc w:val="center"/>
      </w:pPr>
    </w:p>
    <w:p w14:paraId="4D7A58ED" w14:textId="1F71E842" w:rsidR="003269DA" w:rsidRDefault="003269DA" w:rsidP="00EE0E74">
      <w:pPr>
        <w:pStyle w:val="Parrafo"/>
        <w:jc w:val="center"/>
      </w:pPr>
    </w:p>
    <w:p w14:paraId="2EE14664" w14:textId="13562B25" w:rsidR="008B08EC" w:rsidRDefault="008B08EC">
      <w:pPr>
        <w:rPr>
          <w:rFonts w:ascii="Times New Roman" w:hAnsi="Times New Roman"/>
          <w:sz w:val="24"/>
        </w:rPr>
      </w:pPr>
      <w:r>
        <w:br w:type="page"/>
      </w:r>
    </w:p>
    <w:p w14:paraId="6BC1E27C" w14:textId="77777777" w:rsidR="008B08EC" w:rsidRDefault="008B08EC" w:rsidP="00EE0E74">
      <w:pPr>
        <w:pStyle w:val="Parrafo"/>
        <w:jc w:val="center"/>
      </w:pPr>
    </w:p>
    <w:p w14:paraId="1F67D57B" w14:textId="77777777" w:rsidR="008B08EC" w:rsidRDefault="008B08EC" w:rsidP="008B08EC">
      <w:pPr>
        <w:pStyle w:val="Parrafo"/>
        <w:tabs>
          <w:tab w:val="left" w:pos="7436"/>
        </w:tabs>
        <w:rPr>
          <w:b/>
          <w:bCs/>
        </w:rPr>
      </w:pPr>
    </w:p>
    <w:p w14:paraId="511B8338" w14:textId="7DD5E87D" w:rsidR="008B08EC" w:rsidRDefault="008B08EC" w:rsidP="008B08EC">
      <w:pPr>
        <w:pStyle w:val="Parrafo"/>
        <w:tabs>
          <w:tab w:val="left" w:pos="7436"/>
        </w:tabs>
        <w:rPr>
          <w:b/>
          <w:bCs/>
        </w:rPr>
      </w:pPr>
      <w:r>
        <w:rPr>
          <w:b/>
          <w:bCs/>
        </w:rPr>
        <w:t>PRUEBAS DE USABILIDAD</w:t>
      </w:r>
    </w:p>
    <w:p w14:paraId="7BC27A20" w14:textId="77777777" w:rsidR="008B08EC" w:rsidRDefault="008B08EC" w:rsidP="008B08EC">
      <w:pPr>
        <w:pStyle w:val="Parrafo"/>
        <w:tabs>
          <w:tab w:val="left" w:pos="7436"/>
        </w:tabs>
        <w:rPr>
          <w:b/>
          <w:bCs/>
        </w:rPr>
      </w:pPr>
    </w:p>
    <w:p w14:paraId="592D4F7C" w14:textId="35894CE8" w:rsidR="008B08EC" w:rsidRDefault="008B08EC" w:rsidP="008B08EC">
      <w:pPr>
        <w:pStyle w:val="Parrafo"/>
        <w:tabs>
          <w:tab w:val="left" w:pos="7436"/>
        </w:tabs>
      </w:pPr>
      <w:r>
        <w:rPr>
          <w:b/>
          <w:bCs/>
        </w:rPr>
        <w:tab/>
      </w:r>
      <w:r>
        <w:t xml:space="preserve">Prueba al </w:t>
      </w:r>
      <w:proofErr w:type="spellStart"/>
      <w:r>
        <w:t>Modulo</w:t>
      </w:r>
      <w:proofErr w:type="spellEnd"/>
      <w:r>
        <w:t xml:space="preserve"> de Inicio de Sesión</w:t>
      </w:r>
    </w:p>
    <w:p w14:paraId="7B6D04E3" w14:textId="77777777" w:rsidR="008B08EC" w:rsidRDefault="008B08EC" w:rsidP="008B08EC">
      <w:pPr>
        <w:pStyle w:val="Parrafo"/>
        <w:tabs>
          <w:tab w:val="left" w:pos="7436"/>
        </w:tabs>
        <w:ind w:left="0" w:firstLine="0"/>
        <w:jc w:val="center"/>
      </w:pPr>
    </w:p>
    <w:p w14:paraId="2378EE71" w14:textId="3E38CA96" w:rsidR="008B08EC" w:rsidRPr="008B08EC" w:rsidRDefault="008B08EC" w:rsidP="008B08EC">
      <w:pPr>
        <w:pStyle w:val="Parrafo"/>
        <w:tabs>
          <w:tab w:val="left" w:pos="7436"/>
        </w:tabs>
        <w:jc w:val="center"/>
      </w:pPr>
      <w:r w:rsidRPr="008B08EC">
        <w:rPr>
          <w:noProof/>
          <w:lang w:eastAsia="es-VE"/>
        </w:rPr>
        <w:drawing>
          <wp:inline distT="0" distB="0" distL="0" distR="0" wp14:anchorId="23C0B895" wp14:editId="2FD7408E">
            <wp:extent cx="4601217" cy="3953427"/>
            <wp:effectExtent l="0" t="0" r="8890" b="9525"/>
            <wp:docPr id="2066124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4180" name=""/>
                    <pic:cNvPicPr/>
                  </pic:nvPicPr>
                  <pic:blipFill>
                    <a:blip r:embed="rId169"/>
                    <a:stretch>
                      <a:fillRect/>
                    </a:stretch>
                  </pic:blipFill>
                  <pic:spPr>
                    <a:xfrm>
                      <a:off x="0" y="0"/>
                      <a:ext cx="4601217" cy="3953427"/>
                    </a:xfrm>
                    <a:prstGeom prst="rect">
                      <a:avLst/>
                    </a:prstGeom>
                  </pic:spPr>
                </pic:pic>
              </a:graphicData>
            </a:graphic>
          </wp:inline>
        </w:drawing>
      </w:r>
    </w:p>
    <w:p w14:paraId="0AD93BDD" w14:textId="77777777" w:rsidR="008B08EC" w:rsidRDefault="008B08EC" w:rsidP="008B08EC">
      <w:pPr>
        <w:pStyle w:val="Parrafo"/>
        <w:tabs>
          <w:tab w:val="left" w:pos="7436"/>
        </w:tabs>
        <w:jc w:val="center"/>
        <w:rPr>
          <w:b/>
          <w:bCs/>
        </w:rPr>
      </w:pPr>
    </w:p>
    <w:p w14:paraId="0EDF7617" w14:textId="05934FA6" w:rsidR="005A654B" w:rsidRDefault="005A654B" w:rsidP="008B08EC">
      <w:pPr>
        <w:pStyle w:val="Parrafo"/>
        <w:tabs>
          <w:tab w:val="left" w:pos="7436"/>
        </w:tabs>
        <w:jc w:val="center"/>
        <w:rPr>
          <w:b/>
          <w:bCs/>
        </w:rPr>
      </w:pPr>
      <w:r w:rsidRPr="005A654B">
        <w:rPr>
          <w:b/>
          <w:bCs/>
          <w:noProof/>
          <w:lang w:eastAsia="es-VE"/>
        </w:rPr>
        <w:lastRenderedPageBreak/>
        <w:drawing>
          <wp:inline distT="0" distB="0" distL="0" distR="0" wp14:anchorId="7F6337A4" wp14:editId="1C5A9274">
            <wp:extent cx="4515480" cy="4048690"/>
            <wp:effectExtent l="0" t="0" r="0" b="9525"/>
            <wp:docPr id="199837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5841" name=""/>
                    <pic:cNvPicPr/>
                  </pic:nvPicPr>
                  <pic:blipFill>
                    <a:blip r:embed="rId170"/>
                    <a:stretch>
                      <a:fillRect/>
                    </a:stretch>
                  </pic:blipFill>
                  <pic:spPr>
                    <a:xfrm>
                      <a:off x="0" y="0"/>
                      <a:ext cx="4515480" cy="4048690"/>
                    </a:xfrm>
                    <a:prstGeom prst="rect">
                      <a:avLst/>
                    </a:prstGeom>
                  </pic:spPr>
                </pic:pic>
              </a:graphicData>
            </a:graphic>
          </wp:inline>
        </w:drawing>
      </w:r>
    </w:p>
    <w:p w14:paraId="7F0A948B" w14:textId="77777777" w:rsidR="005A654B" w:rsidRDefault="005A654B" w:rsidP="008B08EC">
      <w:pPr>
        <w:pStyle w:val="Parrafo"/>
        <w:tabs>
          <w:tab w:val="left" w:pos="7436"/>
        </w:tabs>
        <w:jc w:val="center"/>
        <w:rPr>
          <w:b/>
          <w:bCs/>
        </w:rPr>
      </w:pPr>
    </w:p>
    <w:p w14:paraId="777E9122" w14:textId="1F0CB59F" w:rsidR="005A654B" w:rsidRDefault="005A654B" w:rsidP="008B08EC">
      <w:pPr>
        <w:pStyle w:val="Parrafo"/>
        <w:tabs>
          <w:tab w:val="left" w:pos="7436"/>
        </w:tabs>
        <w:jc w:val="center"/>
        <w:rPr>
          <w:b/>
          <w:bCs/>
        </w:rPr>
      </w:pPr>
      <w:r w:rsidRPr="005A654B">
        <w:rPr>
          <w:b/>
          <w:bCs/>
          <w:noProof/>
          <w:lang w:eastAsia="es-VE"/>
        </w:rPr>
        <w:lastRenderedPageBreak/>
        <w:drawing>
          <wp:inline distT="0" distB="0" distL="0" distR="0" wp14:anchorId="45A044DE" wp14:editId="307EC3A7">
            <wp:extent cx="4496427" cy="4039164"/>
            <wp:effectExtent l="0" t="0" r="0" b="0"/>
            <wp:docPr id="84974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0087" name=""/>
                    <pic:cNvPicPr/>
                  </pic:nvPicPr>
                  <pic:blipFill>
                    <a:blip r:embed="rId171"/>
                    <a:stretch>
                      <a:fillRect/>
                    </a:stretch>
                  </pic:blipFill>
                  <pic:spPr>
                    <a:xfrm>
                      <a:off x="0" y="0"/>
                      <a:ext cx="4496427" cy="4039164"/>
                    </a:xfrm>
                    <a:prstGeom prst="rect">
                      <a:avLst/>
                    </a:prstGeom>
                  </pic:spPr>
                </pic:pic>
              </a:graphicData>
            </a:graphic>
          </wp:inline>
        </w:drawing>
      </w:r>
    </w:p>
    <w:p w14:paraId="3C9B33AB" w14:textId="77777777" w:rsidR="005A654B" w:rsidRDefault="005A654B" w:rsidP="008B08EC">
      <w:pPr>
        <w:pStyle w:val="Parrafo"/>
        <w:tabs>
          <w:tab w:val="left" w:pos="7436"/>
        </w:tabs>
        <w:jc w:val="center"/>
        <w:rPr>
          <w:b/>
          <w:bCs/>
        </w:rPr>
      </w:pPr>
    </w:p>
    <w:p w14:paraId="6447DEB0" w14:textId="46913745" w:rsidR="005A654B" w:rsidRPr="008B08EC" w:rsidRDefault="005A654B" w:rsidP="008B08EC">
      <w:pPr>
        <w:pStyle w:val="Parrafo"/>
        <w:tabs>
          <w:tab w:val="left" w:pos="7436"/>
        </w:tabs>
        <w:jc w:val="center"/>
        <w:rPr>
          <w:b/>
          <w:bCs/>
        </w:rPr>
      </w:pPr>
      <w:r w:rsidRPr="005A654B">
        <w:rPr>
          <w:b/>
          <w:bCs/>
          <w:noProof/>
          <w:lang w:eastAsia="es-VE"/>
        </w:rPr>
        <w:lastRenderedPageBreak/>
        <w:drawing>
          <wp:inline distT="0" distB="0" distL="0" distR="0" wp14:anchorId="4C021FFE" wp14:editId="08922985">
            <wp:extent cx="4544059" cy="4163006"/>
            <wp:effectExtent l="0" t="0" r="9525" b="9525"/>
            <wp:docPr id="27451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4895" name=""/>
                    <pic:cNvPicPr/>
                  </pic:nvPicPr>
                  <pic:blipFill>
                    <a:blip r:embed="rId172"/>
                    <a:stretch>
                      <a:fillRect/>
                    </a:stretch>
                  </pic:blipFill>
                  <pic:spPr>
                    <a:xfrm>
                      <a:off x="0" y="0"/>
                      <a:ext cx="4544059" cy="4163006"/>
                    </a:xfrm>
                    <a:prstGeom prst="rect">
                      <a:avLst/>
                    </a:prstGeom>
                  </pic:spPr>
                </pic:pic>
              </a:graphicData>
            </a:graphic>
          </wp:inline>
        </w:drawing>
      </w:r>
    </w:p>
    <w:p w14:paraId="71601DEB" w14:textId="23389CF2" w:rsidR="008B08EC" w:rsidRDefault="008B08EC">
      <w:pPr>
        <w:pStyle w:val="Parrafo"/>
        <w:tabs>
          <w:tab w:val="left" w:pos="7436"/>
        </w:tabs>
        <w:jc w:val="center"/>
        <w:rPr>
          <w:b/>
          <w:bCs/>
        </w:rPr>
      </w:pPr>
      <w:r w:rsidRPr="008B08EC">
        <w:rPr>
          <w:b/>
          <w:bCs/>
          <w:noProof/>
          <w:lang w:eastAsia="es-VE"/>
        </w:rPr>
        <w:lastRenderedPageBreak/>
        <w:drawing>
          <wp:inline distT="0" distB="0" distL="0" distR="0" wp14:anchorId="4DE9A57D" wp14:editId="177E8162">
            <wp:extent cx="4801270" cy="3572374"/>
            <wp:effectExtent l="0" t="0" r="0" b="9525"/>
            <wp:docPr id="1044644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4897" name=""/>
                    <pic:cNvPicPr/>
                  </pic:nvPicPr>
                  <pic:blipFill>
                    <a:blip r:embed="rId173"/>
                    <a:stretch>
                      <a:fillRect/>
                    </a:stretch>
                  </pic:blipFill>
                  <pic:spPr>
                    <a:xfrm>
                      <a:off x="0" y="0"/>
                      <a:ext cx="4801270" cy="3572374"/>
                    </a:xfrm>
                    <a:prstGeom prst="rect">
                      <a:avLst/>
                    </a:prstGeom>
                  </pic:spPr>
                </pic:pic>
              </a:graphicData>
            </a:graphic>
          </wp:inline>
        </w:drawing>
      </w:r>
    </w:p>
    <w:p w14:paraId="1B28523C" w14:textId="77777777" w:rsidR="008B08EC" w:rsidRDefault="008B08EC">
      <w:pPr>
        <w:pStyle w:val="Parrafo"/>
        <w:tabs>
          <w:tab w:val="left" w:pos="7436"/>
        </w:tabs>
        <w:jc w:val="center"/>
        <w:rPr>
          <w:b/>
          <w:bCs/>
        </w:rPr>
      </w:pPr>
    </w:p>
    <w:p w14:paraId="6FCCF9F6" w14:textId="77777777" w:rsidR="008B08EC" w:rsidRPr="008B08EC" w:rsidRDefault="008B08EC">
      <w:pPr>
        <w:pStyle w:val="Parrafo"/>
        <w:tabs>
          <w:tab w:val="left" w:pos="7436"/>
        </w:tabs>
        <w:jc w:val="center"/>
        <w:rPr>
          <w:b/>
          <w:bCs/>
        </w:rPr>
      </w:pPr>
    </w:p>
    <w:sectPr w:rsidR="008B08EC" w:rsidRPr="008B08EC" w:rsidSect="005F03C8">
      <w:headerReference w:type="default" r:id="rId174"/>
      <w:footerReference w:type="default" r:id="rId175"/>
      <w:pgSz w:w="12240" w:h="15840"/>
      <w:pgMar w:top="2269" w:right="900" w:bottom="1985" w:left="567" w:header="709" w:footer="3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2408A" w14:textId="77777777" w:rsidR="0049099A" w:rsidRDefault="0049099A" w:rsidP="00BB5F90">
      <w:pPr>
        <w:spacing w:after="0" w:line="240" w:lineRule="auto"/>
      </w:pPr>
      <w:r>
        <w:separator/>
      </w:r>
    </w:p>
  </w:endnote>
  <w:endnote w:type="continuationSeparator" w:id="0">
    <w:p w14:paraId="15E5D7EC" w14:textId="77777777" w:rsidR="0049099A" w:rsidRDefault="0049099A" w:rsidP="00BB5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pto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11165" w:type="dxa"/>
      <w:tblInd w:w="-23" w:type="dxa"/>
      <w:tblLook w:val="04A0" w:firstRow="1" w:lastRow="0" w:firstColumn="1" w:lastColumn="0" w:noHBand="0" w:noVBand="1"/>
    </w:tblPr>
    <w:tblGrid>
      <w:gridCol w:w="3078"/>
      <w:gridCol w:w="4927"/>
      <w:gridCol w:w="3160"/>
    </w:tblGrid>
    <w:tr w:rsidR="00C711A0" w14:paraId="5DCDCA43" w14:textId="77777777" w:rsidTr="00FB64D4">
      <w:trPr>
        <w:trHeight w:val="1027"/>
      </w:trPr>
      <w:tc>
        <w:tcPr>
          <w:tcW w:w="3078"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D1D1D1" w:themeFill="background2" w:themeFillShade="E6"/>
          <w:vAlign w:val="center"/>
        </w:tcPr>
        <w:p w14:paraId="7A551120" w14:textId="77777777" w:rsidR="00C711A0" w:rsidRPr="00BF16D4" w:rsidRDefault="00C711A0" w:rsidP="00FB64D4">
          <w:pPr>
            <w:rPr>
              <w:b/>
              <w:bCs/>
            </w:rPr>
          </w:pPr>
          <w:r w:rsidRPr="00BF16D4">
            <w:rPr>
              <w:b/>
              <w:bCs/>
            </w:rPr>
            <w:t>PLAN MAESTRO DE PRUEBA</w:t>
          </w:r>
        </w:p>
      </w:tc>
      <w:tc>
        <w:tcPr>
          <w:tcW w:w="4927"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D1D1D1" w:themeFill="background2" w:themeFillShade="E6"/>
        </w:tcPr>
        <w:p w14:paraId="2C7EF23C" w14:textId="77777777" w:rsidR="00C711A0" w:rsidRDefault="00C711A0" w:rsidP="00FB64D4"/>
        <w:p w14:paraId="1D1FBA25" w14:textId="77777777" w:rsidR="00C711A0" w:rsidRDefault="00C711A0" w:rsidP="00FB64D4">
          <w:pPr>
            <w:jc w:val="center"/>
          </w:pPr>
          <w:r>
            <w:t>Universidad Politécnica Territorial de Lara</w:t>
          </w:r>
        </w:p>
        <w:p w14:paraId="6534E8D1" w14:textId="77777777" w:rsidR="00C711A0" w:rsidRPr="00BF16D4" w:rsidRDefault="00C711A0" w:rsidP="00FB64D4">
          <w:pPr>
            <w:jc w:val="center"/>
          </w:pPr>
          <w:r>
            <w:t>“UPTAEB”</w:t>
          </w:r>
        </w:p>
      </w:tc>
      <w:tc>
        <w:tcPr>
          <w:tcW w:w="3160"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D1D1D1" w:themeFill="background2" w:themeFillShade="E6"/>
          <w:vAlign w:val="bottom"/>
        </w:tcPr>
        <w:p w14:paraId="39D48FCA" w14:textId="77777777" w:rsidR="00C711A0" w:rsidRDefault="00C711A0" w:rsidP="00FB64D4">
          <w:pPr>
            <w:jc w:val="right"/>
          </w:pPr>
        </w:p>
        <w:p w14:paraId="2A9D0782" w14:textId="77777777" w:rsidR="00C711A0" w:rsidRPr="00BF16D4" w:rsidRDefault="00C711A0" w:rsidP="00FB64D4">
          <w:pPr>
            <w:jc w:val="right"/>
            <w:rPr>
              <w:b/>
              <w:bCs/>
            </w:rPr>
          </w:pPr>
          <w:r w:rsidRPr="00BF16D4">
            <w:rPr>
              <w:b/>
              <w:bCs/>
            </w:rPr>
            <w:t>Fecha: 13-11-2024</w:t>
          </w:r>
        </w:p>
        <w:p w14:paraId="6535D8DF" w14:textId="77777777" w:rsidR="00C711A0" w:rsidRPr="00BF16D4" w:rsidRDefault="00C711A0" w:rsidP="00FB64D4">
          <w:pPr>
            <w:jc w:val="right"/>
          </w:pPr>
          <w:r w:rsidRPr="00BF16D4">
            <w:rPr>
              <w:b/>
              <w:bCs/>
            </w:rPr>
            <w:t>Página 1 - 20</w:t>
          </w:r>
        </w:p>
      </w:tc>
    </w:tr>
  </w:tbl>
  <w:p w14:paraId="78AE568A" w14:textId="5505759A" w:rsidR="00C711A0" w:rsidRPr="00FB64D4" w:rsidRDefault="00C711A0" w:rsidP="00FB64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95092" w14:textId="77777777" w:rsidR="0049099A" w:rsidRDefault="0049099A" w:rsidP="00BB5F90">
      <w:pPr>
        <w:spacing w:after="0" w:line="240" w:lineRule="auto"/>
      </w:pPr>
      <w:r>
        <w:separator/>
      </w:r>
    </w:p>
  </w:footnote>
  <w:footnote w:type="continuationSeparator" w:id="0">
    <w:p w14:paraId="72747A5A" w14:textId="77777777" w:rsidR="0049099A" w:rsidRDefault="0049099A" w:rsidP="00BB5F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11135" w:type="dxa"/>
      <w:tblInd w:w="-2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391"/>
      <w:gridCol w:w="4470"/>
      <w:gridCol w:w="3274"/>
    </w:tblGrid>
    <w:tr w:rsidR="00C711A0" w:rsidRPr="00BF16D4" w14:paraId="4DE18FA0" w14:textId="77777777" w:rsidTr="008C36C8">
      <w:trPr>
        <w:trHeight w:val="616"/>
      </w:trPr>
      <w:tc>
        <w:tcPr>
          <w:tcW w:w="3391" w:type="dxa"/>
          <w:vMerge w:val="restart"/>
        </w:tcPr>
        <w:p w14:paraId="0F4075D6" w14:textId="1AA740BD" w:rsidR="00C711A0" w:rsidRPr="00BF16D4" w:rsidRDefault="00C711A0" w:rsidP="005D468E">
          <w:pPr>
            <w:pStyle w:val="Encabezado"/>
            <w:rPr>
              <w:rFonts w:ascii="Arial" w:hAnsi="Arial" w:cs="Arial"/>
            </w:rPr>
          </w:pPr>
        </w:p>
      </w:tc>
      <w:tc>
        <w:tcPr>
          <w:tcW w:w="4470" w:type="dxa"/>
        </w:tcPr>
        <w:p w14:paraId="797CD08F" w14:textId="0EEA9C1C" w:rsidR="00C711A0" w:rsidRPr="00BF16D4" w:rsidRDefault="00C711A0" w:rsidP="005D468E">
          <w:pPr>
            <w:pStyle w:val="Encabezado"/>
            <w:jc w:val="center"/>
            <w:rPr>
              <w:rFonts w:ascii="Arial" w:hAnsi="Arial" w:cs="Arial"/>
            </w:rPr>
          </w:pPr>
        </w:p>
      </w:tc>
      <w:tc>
        <w:tcPr>
          <w:tcW w:w="3274" w:type="dxa"/>
          <w:vMerge w:val="restart"/>
        </w:tcPr>
        <w:p w14:paraId="4810F706" w14:textId="5973935F" w:rsidR="00C711A0" w:rsidRPr="00BF16D4" w:rsidRDefault="00C711A0" w:rsidP="005D468E">
          <w:pPr>
            <w:pStyle w:val="Encabezado"/>
            <w:jc w:val="center"/>
            <w:rPr>
              <w:rFonts w:ascii="Arial" w:hAnsi="Arial" w:cs="Arial"/>
              <w:b/>
              <w:bCs/>
            </w:rPr>
          </w:pPr>
        </w:p>
      </w:tc>
    </w:tr>
    <w:tr w:rsidR="00C711A0" w:rsidRPr="00BF16D4" w14:paraId="67D01B40" w14:textId="77777777" w:rsidTr="00FB64D4">
      <w:trPr>
        <w:trHeight w:val="511"/>
      </w:trPr>
      <w:tc>
        <w:tcPr>
          <w:tcW w:w="3391" w:type="dxa"/>
          <w:vMerge/>
        </w:tcPr>
        <w:p w14:paraId="614FBCEC" w14:textId="77777777" w:rsidR="00C711A0" w:rsidRPr="00BF16D4" w:rsidRDefault="00C711A0" w:rsidP="00BB5F90">
          <w:pPr>
            <w:pStyle w:val="Encabezado"/>
            <w:rPr>
              <w:rFonts w:ascii="Arial" w:hAnsi="Arial" w:cs="Arial"/>
            </w:rPr>
          </w:pPr>
        </w:p>
      </w:tc>
      <w:tc>
        <w:tcPr>
          <w:tcW w:w="4470" w:type="dxa"/>
          <w:vAlign w:val="center"/>
        </w:tcPr>
        <w:p w14:paraId="4B0F94BB" w14:textId="77777777" w:rsidR="00C711A0" w:rsidRPr="00BF16D4" w:rsidRDefault="00C711A0" w:rsidP="00BB5F90">
          <w:pPr>
            <w:pStyle w:val="Encabezado"/>
            <w:jc w:val="center"/>
            <w:rPr>
              <w:rFonts w:ascii="Arial" w:hAnsi="Arial" w:cs="Arial"/>
            </w:rPr>
          </w:pPr>
          <w:r>
            <w:rPr>
              <w:rFonts w:ascii="Arial" w:hAnsi="Arial" w:cs="Arial"/>
            </w:rPr>
            <w:t>Documento Plan Maestro de Prueba (PMP)</w:t>
          </w:r>
        </w:p>
      </w:tc>
      <w:tc>
        <w:tcPr>
          <w:tcW w:w="3274" w:type="dxa"/>
          <w:vMerge/>
        </w:tcPr>
        <w:p w14:paraId="2FC9B276" w14:textId="77777777" w:rsidR="00C711A0" w:rsidRPr="00BF16D4" w:rsidRDefault="00C711A0" w:rsidP="00BB5F90">
          <w:pPr>
            <w:pStyle w:val="Encabezado"/>
            <w:rPr>
              <w:rFonts w:ascii="Arial" w:hAnsi="Arial" w:cs="Arial"/>
            </w:rPr>
          </w:pPr>
        </w:p>
      </w:tc>
    </w:tr>
  </w:tbl>
  <w:p w14:paraId="4B791ACA" w14:textId="1D6B5D4B" w:rsidR="00C711A0" w:rsidRDefault="00C711A0">
    <w:pPr>
      <w:pStyle w:val="Encabezado"/>
    </w:pPr>
    <w:r w:rsidRPr="00014D2B">
      <w:rPr>
        <w:noProof/>
        <w:lang w:eastAsia="es-VE"/>
      </w:rPr>
      <mc:AlternateContent>
        <mc:Choice Requires="wps">
          <w:drawing>
            <wp:anchor distT="0" distB="0" distL="114300" distR="114300" simplePos="0" relativeHeight="251659264" behindDoc="1" locked="0" layoutInCell="1" allowOverlap="1" wp14:anchorId="7B60DAC6" wp14:editId="3F53DA4D">
              <wp:simplePos x="0" y="0"/>
              <wp:positionH relativeFrom="margin">
                <wp:posOffset>-140970</wp:posOffset>
              </wp:positionH>
              <wp:positionV relativeFrom="page">
                <wp:posOffset>1417179</wp:posOffset>
              </wp:positionV>
              <wp:extent cx="7239635" cy="7386320"/>
              <wp:effectExtent l="19050" t="19050" r="18415" b="24130"/>
              <wp:wrapNone/>
              <wp:docPr id="1458666729" name="Rectángulo 1"/>
              <wp:cNvGraphicFramePr/>
              <a:graphic xmlns:a="http://schemas.openxmlformats.org/drawingml/2006/main">
                <a:graphicData uri="http://schemas.microsoft.com/office/word/2010/wordprocessingShape">
                  <wps:wsp>
                    <wps:cNvSpPr/>
                    <wps:spPr>
                      <a:xfrm>
                        <a:off x="0" y="0"/>
                        <a:ext cx="7239635" cy="738632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D4DA" id="Rectángulo 1" o:spid="_x0000_s1026" style="position:absolute;margin-left:-11.1pt;margin-top:111.6pt;width:570.05pt;height:581.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" filled="f" strokecolor="#030e13 [484]" strokeweight="2.25pt">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B50CB"/>
    <w:multiLevelType w:val="hybridMultilevel"/>
    <w:tmpl w:val="CDD87AD0"/>
    <w:lvl w:ilvl="0" w:tplc="81400AE8">
      <w:start w:val="2"/>
      <w:numFmt w:val="bullet"/>
      <w:lvlText w:val="-"/>
      <w:lvlJc w:val="left"/>
      <w:pPr>
        <w:ind w:left="720" w:hanging="360"/>
      </w:pPr>
      <w:rPr>
        <w:rFonts w:ascii="Times New Roman" w:eastAsiaTheme="minorHAnsi" w:hAnsi="Times New Roman" w:cs="Times New Roman"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55E6606"/>
    <w:multiLevelType w:val="multilevel"/>
    <w:tmpl w:val="28BE50BA"/>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
    <w:nsid w:val="15B62ACD"/>
    <w:multiLevelType w:val="multilevel"/>
    <w:tmpl w:val="5924350A"/>
    <w:lvl w:ilvl="0">
      <w:start w:val="1"/>
      <w:numFmt w:val="decimal"/>
      <w:lvlText w:val="%1"/>
      <w:lvlJc w:val="left"/>
      <w:pPr>
        <w:ind w:left="360" w:hanging="360"/>
      </w:pPr>
      <w:rPr>
        <w:rFonts w:hint="default"/>
      </w:rPr>
    </w:lvl>
    <w:lvl w:ilvl="1">
      <w:start w:val="2"/>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
    <w:nsid w:val="36E7034A"/>
    <w:multiLevelType w:val="multilevel"/>
    <w:tmpl w:val="28BE50BA"/>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4">
    <w:nsid w:val="37544F28"/>
    <w:multiLevelType w:val="hybridMultilevel"/>
    <w:tmpl w:val="ECFACB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3D1A4000"/>
    <w:multiLevelType w:val="hybridMultilevel"/>
    <w:tmpl w:val="693807B2"/>
    <w:lvl w:ilvl="0" w:tplc="200A0001">
      <w:start w:val="1"/>
      <w:numFmt w:val="bullet"/>
      <w:lvlText w:val=""/>
      <w:lvlJc w:val="left"/>
      <w:pPr>
        <w:ind w:left="1440" w:hanging="360"/>
      </w:pPr>
      <w:rPr>
        <w:rFonts w:ascii="Symbol" w:hAnsi="Symbol" w:hint="default"/>
      </w:rPr>
    </w:lvl>
    <w:lvl w:ilvl="1" w:tplc="200A0003">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6">
    <w:nsid w:val="4A224F86"/>
    <w:multiLevelType w:val="multilevel"/>
    <w:tmpl w:val="F96666E6"/>
    <w:lvl w:ilvl="0">
      <w:start w:val="1"/>
      <w:numFmt w:val="decimal"/>
      <w:pStyle w:val="Titulo1"/>
      <w:lvlText w:val="%1."/>
      <w:lvlJc w:val="left"/>
      <w:pPr>
        <w:ind w:left="1778" w:hanging="360"/>
      </w:pPr>
      <w:rPr>
        <w:rFonts w:hint="default"/>
      </w:rPr>
    </w:lvl>
    <w:lvl w:ilvl="1">
      <w:start w:val="1"/>
      <w:numFmt w:val="decimal"/>
      <w:lvlText w:val="%2.1."/>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7">
    <w:nsid w:val="4D156D5E"/>
    <w:multiLevelType w:val="hybridMultilevel"/>
    <w:tmpl w:val="EEE216C4"/>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E9D2A15"/>
    <w:multiLevelType w:val="hybridMultilevel"/>
    <w:tmpl w:val="6BEE12C8"/>
    <w:lvl w:ilvl="0" w:tplc="200A0001">
      <w:start w:val="1"/>
      <w:numFmt w:val="bullet"/>
      <w:lvlText w:val=""/>
      <w:lvlJc w:val="left"/>
      <w:pPr>
        <w:ind w:left="2486" w:hanging="360"/>
      </w:pPr>
      <w:rPr>
        <w:rFonts w:ascii="Symbol" w:hAnsi="Symbol" w:hint="default"/>
      </w:rPr>
    </w:lvl>
    <w:lvl w:ilvl="1" w:tplc="200A0003" w:tentative="1">
      <w:start w:val="1"/>
      <w:numFmt w:val="bullet"/>
      <w:lvlText w:val="o"/>
      <w:lvlJc w:val="left"/>
      <w:pPr>
        <w:ind w:left="3206" w:hanging="360"/>
      </w:pPr>
      <w:rPr>
        <w:rFonts w:ascii="Courier New" w:hAnsi="Courier New" w:cs="Courier New" w:hint="default"/>
      </w:rPr>
    </w:lvl>
    <w:lvl w:ilvl="2" w:tplc="200A0005" w:tentative="1">
      <w:start w:val="1"/>
      <w:numFmt w:val="bullet"/>
      <w:lvlText w:val=""/>
      <w:lvlJc w:val="left"/>
      <w:pPr>
        <w:ind w:left="3926" w:hanging="360"/>
      </w:pPr>
      <w:rPr>
        <w:rFonts w:ascii="Wingdings" w:hAnsi="Wingdings" w:hint="default"/>
      </w:rPr>
    </w:lvl>
    <w:lvl w:ilvl="3" w:tplc="200A0001" w:tentative="1">
      <w:start w:val="1"/>
      <w:numFmt w:val="bullet"/>
      <w:lvlText w:val=""/>
      <w:lvlJc w:val="left"/>
      <w:pPr>
        <w:ind w:left="4646" w:hanging="360"/>
      </w:pPr>
      <w:rPr>
        <w:rFonts w:ascii="Symbol" w:hAnsi="Symbol" w:hint="default"/>
      </w:rPr>
    </w:lvl>
    <w:lvl w:ilvl="4" w:tplc="200A0003" w:tentative="1">
      <w:start w:val="1"/>
      <w:numFmt w:val="bullet"/>
      <w:lvlText w:val="o"/>
      <w:lvlJc w:val="left"/>
      <w:pPr>
        <w:ind w:left="5366" w:hanging="360"/>
      </w:pPr>
      <w:rPr>
        <w:rFonts w:ascii="Courier New" w:hAnsi="Courier New" w:cs="Courier New" w:hint="default"/>
      </w:rPr>
    </w:lvl>
    <w:lvl w:ilvl="5" w:tplc="200A0005" w:tentative="1">
      <w:start w:val="1"/>
      <w:numFmt w:val="bullet"/>
      <w:lvlText w:val=""/>
      <w:lvlJc w:val="left"/>
      <w:pPr>
        <w:ind w:left="6086" w:hanging="360"/>
      </w:pPr>
      <w:rPr>
        <w:rFonts w:ascii="Wingdings" w:hAnsi="Wingdings" w:hint="default"/>
      </w:rPr>
    </w:lvl>
    <w:lvl w:ilvl="6" w:tplc="200A0001" w:tentative="1">
      <w:start w:val="1"/>
      <w:numFmt w:val="bullet"/>
      <w:lvlText w:val=""/>
      <w:lvlJc w:val="left"/>
      <w:pPr>
        <w:ind w:left="6806" w:hanging="360"/>
      </w:pPr>
      <w:rPr>
        <w:rFonts w:ascii="Symbol" w:hAnsi="Symbol" w:hint="default"/>
      </w:rPr>
    </w:lvl>
    <w:lvl w:ilvl="7" w:tplc="200A0003" w:tentative="1">
      <w:start w:val="1"/>
      <w:numFmt w:val="bullet"/>
      <w:lvlText w:val="o"/>
      <w:lvlJc w:val="left"/>
      <w:pPr>
        <w:ind w:left="7526" w:hanging="360"/>
      </w:pPr>
      <w:rPr>
        <w:rFonts w:ascii="Courier New" w:hAnsi="Courier New" w:cs="Courier New" w:hint="default"/>
      </w:rPr>
    </w:lvl>
    <w:lvl w:ilvl="8" w:tplc="200A0005" w:tentative="1">
      <w:start w:val="1"/>
      <w:numFmt w:val="bullet"/>
      <w:lvlText w:val=""/>
      <w:lvlJc w:val="left"/>
      <w:pPr>
        <w:ind w:left="8246" w:hanging="360"/>
      </w:pPr>
      <w:rPr>
        <w:rFonts w:ascii="Wingdings" w:hAnsi="Wingdings" w:hint="default"/>
      </w:rPr>
    </w:lvl>
  </w:abstractNum>
  <w:abstractNum w:abstractNumId="9">
    <w:nsid w:val="50B8693F"/>
    <w:multiLevelType w:val="multilevel"/>
    <w:tmpl w:val="28BE50BA"/>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
    <w:nsid w:val="5ACF7134"/>
    <w:multiLevelType w:val="hybridMultilevel"/>
    <w:tmpl w:val="CC0A27B0"/>
    <w:lvl w:ilvl="0" w:tplc="0C0A0005">
      <w:start w:val="1"/>
      <w:numFmt w:val="bullet"/>
      <w:lvlText w:val=""/>
      <w:lvlJc w:val="left"/>
      <w:pPr>
        <w:tabs>
          <w:tab w:val="num" w:pos="360"/>
        </w:tabs>
        <w:ind w:left="360" w:hanging="360"/>
      </w:pPr>
      <w:rPr>
        <w:rFonts w:ascii="Symbol" w:hAnsi="Symbol" w:hint="default"/>
        <w:sz w:val="18"/>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1">
    <w:nsid w:val="5F4B0080"/>
    <w:multiLevelType w:val="multilevel"/>
    <w:tmpl w:val="7A4E81AE"/>
    <w:lvl w:ilvl="0">
      <w:start w:val="1"/>
      <w:numFmt w:val="decimal"/>
      <w:pStyle w:val="Titulo11"/>
      <w:lvlText w:val="%1."/>
      <w:lvlJc w:val="left"/>
      <w:pPr>
        <w:ind w:left="720" w:hanging="360"/>
      </w:pPr>
      <w:rPr>
        <w:rFonts w:hint="default"/>
        <w:b/>
        <w:bCs/>
      </w:rPr>
    </w:lvl>
    <w:lvl w:ilvl="1">
      <w:start w:val="1"/>
      <w:numFmt w:val="decimal"/>
      <w:pStyle w:val="TITULO12"/>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2">
    <w:nsid w:val="66C154F8"/>
    <w:multiLevelType w:val="hybridMultilevel"/>
    <w:tmpl w:val="B096123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624"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683223D0"/>
    <w:multiLevelType w:val="hybridMultilevel"/>
    <w:tmpl w:val="B3F2CDDC"/>
    <w:lvl w:ilvl="0" w:tplc="200A0001">
      <w:start w:val="1"/>
      <w:numFmt w:val="bullet"/>
      <w:lvlText w:val=""/>
      <w:lvlJc w:val="left"/>
      <w:pPr>
        <w:ind w:left="1184" w:hanging="360"/>
      </w:pPr>
      <w:rPr>
        <w:rFonts w:ascii="Symbol" w:hAnsi="Symbol"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624" w:hanging="360"/>
      </w:pPr>
      <w:rPr>
        <w:rFonts w:ascii="Wingdings" w:hAnsi="Wingdings" w:hint="default"/>
      </w:rPr>
    </w:lvl>
    <w:lvl w:ilvl="3" w:tplc="200A0001" w:tentative="1">
      <w:start w:val="1"/>
      <w:numFmt w:val="bullet"/>
      <w:lvlText w:val=""/>
      <w:lvlJc w:val="left"/>
      <w:pPr>
        <w:ind w:left="3344" w:hanging="360"/>
      </w:pPr>
      <w:rPr>
        <w:rFonts w:ascii="Symbol" w:hAnsi="Symbol" w:hint="default"/>
      </w:rPr>
    </w:lvl>
    <w:lvl w:ilvl="4" w:tplc="200A0003" w:tentative="1">
      <w:start w:val="1"/>
      <w:numFmt w:val="bullet"/>
      <w:lvlText w:val="o"/>
      <w:lvlJc w:val="left"/>
      <w:pPr>
        <w:ind w:left="4064" w:hanging="360"/>
      </w:pPr>
      <w:rPr>
        <w:rFonts w:ascii="Courier New" w:hAnsi="Courier New" w:cs="Courier New" w:hint="default"/>
      </w:rPr>
    </w:lvl>
    <w:lvl w:ilvl="5" w:tplc="200A0005" w:tentative="1">
      <w:start w:val="1"/>
      <w:numFmt w:val="bullet"/>
      <w:lvlText w:val=""/>
      <w:lvlJc w:val="left"/>
      <w:pPr>
        <w:ind w:left="4784" w:hanging="360"/>
      </w:pPr>
      <w:rPr>
        <w:rFonts w:ascii="Wingdings" w:hAnsi="Wingdings" w:hint="default"/>
      </w:rPr>
    </w:lvl>
    <w:lvl w:ilvl="6" w:tplc="200A0001" w:tentative="1">
      <w:start w:val="1"/>
      <w:numFmt w:val="bullet"/>
      <w:lvlText w:val=""/>
      <w:lvlJc w:val="left"/>
      <w:pPr>
        <w:ind w:left="5504" w:hanging="360"/>
      </w:pPr>
      <w:rPr>
        <w:rFonts w:ascii="Symbol" w:hAnsi="Symbol" w:hint="default"/>
      </w:rPr>
    </w:lvl>
    <w:lvl w:ilvl="7" w:tplc="200A0003" w:tentative="1">
      <w:start w:val="1"/>
      <w:numFmt w:val="bullet"/>
      <w:lvlText w:val="o"/>
      <w:lvlJc w:val="left"/>
      <w:pPr>
        <w:ind w:left="6224" w:hanging="360"/>
      </w:pPr>
      <w:rPr>
        <w:rFonts w:ascii="Courier New" w:hAnsi="Courier New" w:cs="Courier New" w:hint="default"/>
      </w:rPr>
    </w:lvl>
    <w:lvl w:ilvl="8" w:tplc="200A0005" w:tentative="1">
      <w:start w:val="1"/>
      <w:numFmt w:val="bullet"/>
      <w:lvlText w:val=""/>
      <w:lvlJc w:val="left"/>
      <w:pPr>
        <w:ind w:left="6944" w:hanging="360"/>
      </w:pPr>
      <w:rPr>
        <w:rFonts w:ascii="Wingdings" w:hAnsi="Wingdings" w:hint="default"/>
      </w:rPr>
    </w:lvl>
  </w:abstractNum>
  <w:abstractNum w:abstractNumId="14">
    <w:nsid w:val="6A0501D9"/>
    <w:multiLevelType w:val="hybridMultilevel"/>
    <w:tmpl w:val="9D3439D6"/>
    <w:lvl w:ilvl="0" w:tplc="200A0001">
      <w:start w:val="1"/>
      <w:numFmt w:val="bullet"/>
      <w:lvlText w:val=""/>
      <w:lvlJc w:val="left"/>
      <w:pPr>
        <w:ind w:left="1440" w:hanging="360"/>
      </w:pPr>
      <w:rPr>
        <w:rFonts w:ascii="Symbol" w:hAnsi="Symbol" w:hint="default"/>
      </w:rPr>
    </w:lvl>
    <w:lvl w:ilvl="1" w:tplc="200A0003">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5">
    <w:nsid w:val="79950ED6"/>
    <w:multiLevelType w:val="multilevel"/>
    <w:tmpl w:val="9D346AF8"/>
    <w:lvl w:ilvl="0">
      <w:start w:val="1"/>
      <w:numFmt w:val="decimal"/>
      <w:lvlText w:val="%1."/>
      <w:lvlJc w:val="left"/>
      <w:pPr>
        <w:ind w:left="720" w:hanging="360"/>
      </w:pPr>
      <w:rPr>
        <w:rFonts w:hint="default"/>
        <w:b/>
        <w:bCs/>
      </w:rPr>
    </w:lvl>
    <w:lvl w:ilvl="1">
      <w:start w:val="1"/>
      <w:numFmt w:val="bullet"/>
      <w:lvlText w:val=""/>
      <w:lvlJc w:val="left"/>
      <w:pPr>
        <w:ind w:left="1068" w:hanging="360"/>
      </w:pPr>
      <w:rPr>
        <w:rFonts w:ascii="Symbol" w:hAnsi="Symbol"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6">
    <w:nsid w:val="7D0336B8"/>
    <w:multiLevelType w:val="hybridMultilevel"/>
    <w:tmpl w:val="654EE464"/>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1">
      <w:start w:val="1"/>
      <w:numFmt w:val="bullet"/>
      <w:lvlText w:val=""/>
      <w:lvlJc w:val="left"/>
      <w:pPr>
        <w:ind w:left="1440" w:hanging="360"/>
      </w:pPr>
      <w:rPr>
        <w:rFonts w:ascii="Symbol" w:hAnsi="Symbol" w:hint="default"/>
      </w:rPr>
    </w:lvl>
    <w:lvl w:ilvl="3" w:tplc="200A000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1"/>
  </w:num>
  <w:num w:numId="7">
    <w:abstractNumId w:val="0"/>
  </w:num>
  <w:num w:numId="8">
    <w:abstractNumId w:val="14"/>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6"/>
  </w:num>
  <w:num w:numId="14">
    <w:abstractNumId w:val="8"/>
  </w:num>
  <w:num w:numId="15">
    <w:abstractNumId w:val="12"/>
  </w:num>
  <w:num w:numId="16">
    <w:abstractNumId w:val="2"/>
  </w:num>
  <w:num w:numId="17">
    <w:abstractNumId w:val="4"/>
  </w:num>
  <w:num w:numId="18">
    <w:abstractNumId w:val="7"/>
  </w:num>
  <w:num w:numId="19">
    <w:abstractNumId w:val="1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5F7"/>
    <w:rsid w:val="0001434F"/>
    <w:rsid w:val="00022D47"/>
    <w:rsid w:val="0006757A"/>
    <w:rsid w:val="000950A7"/>
    <w:rsid w:val="000B15EE"/>
    <w:rsid w:val="000B5560"/>
    <w:rsid w:val="000D0961"/>
    <w:rsid w:val="000D1928"/>
    <w:rsid w:val="000E1DF1"/>
    <w:rsid w:val="000E3396"/>
    <w:rsid w:val="001119E7"/>
    <w:rsid w:val="00120586"/>
    <w:rsid w:val="001227BE"/>
    <w:rsid w:val="0014640B"/>
    <w:rsid w:val="00146691"/>
    <w:rsid w:val="001551BB"/>
    <w:rsid w:val="001663F5"/>
    <w:rsid w:val="00174B01"/>
    <w:rsid w:val="001821C2"/>
    <w:rsid w:val="001A5FB3"/>
    <w:rsid w:val="001E2F6B"/>
    <w:rsid w:val="002047B7"/>
    <w:rsid w:val="00257681"/>
    <w:rsid w:val="002754BD"/>
    <w:rsid w:val="0029413B"/>
    <w:rsid w:val="002A09E7"/>
    <w:rsid w:val="002A26B9"/>
    <w:rsid w:val="002C1D84"/>
    <w:rsid w:val="002F26B7"/>
    <w:rsid w:val="003269DA"/>
    <w:rsid w:val="0034687D"/>
    <w:rsid w:val="00372743"/>
    <w:rsid w:val="00386008"/>
    <w:rsid w:val="00390364"/>
    <w:rsid w:val="00392834"/>
    <w:rsid w:val="003970EA"/>
    <w:rsid w:val="00397313"/>
    <w:rsid w:val="003D18F7"/>
    <w:rsid w:val="00400FAD"/>
    <w:rsid w:val="004151D3"/>
    <w:rsid w:val="00417CE6"/>
    <w:rsid w:val="004346A5"/>
    <w:rsid w:val="00437A81"/>
    <w:rsid w:val="004602DC"/>
    <w:rsid w:val="00481E8B"/>
    <w:rsid w:val="00482249"/>
    <w:rsid w:val="0049099A"/>
    <w:rsid w:val="004A07C0"/>
    <w:rsid w:val="004E107F"/>
    <w:rsid w:val="004F32FB"/>
    <w:rsid w:val="004F3ACC"/>
    <w:rsid w:val="005123FF"/>
    <w:rsid w:val="00572406"/>
    <w:rsid w:val="005855E5"/>
    <w:rsid w:val="0059271D"/>
    <w:rsid w:val="005A654B"/>
    <w:rsid w:val="005C22AA"/>
    <w:rsid w:val="005D238E"/>
    <w:rsid w:val="005D468E"/>
    <w:rsid w:val="005F03C8"/>
    <w:rsid w:val="0060140A"/>
    <w:rsid w:val="0061053E"/>
    <w:rsid w:val="0062299A"/>
    <w:rsid w:val="00633ECB"/>
    <w:rsid w:val="00635146"/>
    <w:rsid w:val="0064236F"/>
    <w:rsid w:val="00643D14"/>
    <w:rsid w:val="006555A4"/>
    <w:rsid w:val="006567B1"/>
    <w:rsid w:val="00667AB5"/>
    <w:rsid w:val="006B518A"/>
    <w:rsid w:val="006F2CE0"/>
    <w:rsid w:val="00713547"/>
    <w:rsid w:val="00724810"/>
    <w:rsid w:val="00725070"/>
    <w:rsid w:val="00742722"/>
    <w:rsid w:val="00765910"/>
    <w:rsid w:val="00796468"/>
    <w:rsid w:val="0079698C"/>
    <w:rsid w:val="007A1F8F"/>
    <w:rsid w:val="007A24E8"/>
    <w:rsid w:val="007A43EE"/>
    <w:rsid w:val="007A4687"/>
    <w:rsid w:val="007B0F3A"/>
    <w:rsid w:val="007F0807"/>
    <w:rsid w:val="007F4484"/>
    <w:rsid w:val="00835CAB"/>
    <w:rsid w:val="008443BC"/>
    <w:rsid w:val="008620DE"/>
    <w:rsid w:val="00880588"/>
    <w:rsid w:val="0088463D"/>
    <w:rsid w:val="00885392"/>
    <w:rsid w:val="008B08EC"/>
    <w:rsid w:val="008C36C8"/>
    <w:rsid w:val="008D4281"/>
    <w:rsid w:val="008E03DB"/>
    <w:rsid w:val="008E7BF7"/>
    <w:rsid w:val="008F58A4"/>
    <w:rsid w:val="00923348"/>
    <w:rsid w:val="009B4CB0"/>
    <w:rsid w:val="00A0783D"/>
    <w:rsid w:val="00A1491C"/>
    <w:rsid w:val="00A2318C"/>
    <w:rsid w:val="00A4233D"/>
    <w:rsid w:val="00A4376F"/>
    <w:rsid w:val="00A6199F"/>
    <w:rsid w:val="00A72356"/>
    <w:rsid w:val="00A723F4"/>
    <w:rsid w:val="00AA6484"/>
    <w:rsid w:val="00AB048F"/>
    <w:rsid w:val="00AB3379"/>
    <w:rsid w:val="00AB40F5"/>
    <w:rsid w:val="00AD366A"/>
    <w:rsid w:val="00AD6D5B"/>
    <w:rsid w:val="00AE235B"/>
    <w:rsid w:val="00B063CE"/>
    <w:rsid w:val="00B47A64"/>
    <w:rsid w:val="00B50111"/>
    <w:rsid w:val="00B66029"/>
    <w:rsid w:val="00B70CE6"/>
    <w:rsid w:val="00BB5F90"/>
    <w:rsid w:val="00BF5DE2"/>
    <w:rsid w:val="00C05AD6"/>
    <w:rsid w:val="00C41D68"/>
    <w:rsid w:val="00C54FFF"/>
    <w:rsid w:val="00C711A0"/>
    <w:rsid w:val="00C83C82"/>
    <w:rsid w:val="00C9501E"/>
    <w:rsid w:val="00C95480"/>
    <w:rsid w:val="00C975E6"/>
    <w:rsid w:val="00CA04DB"/>
    <w:rsid w:val="00CB7B7E"/>
    <w:rsid w:val="00CC0846"/>
    <w:rsid w:val="00CC357E"/>
    <w:rsid w:val="00CD0C38"/>
    <w:rsid w:val="00CD4934"/>
    <w:rsid w:val="00CD644D"/>
    <w:rsid w:val="00CE1604"/>
    <w:rsid w:val="00CE7B19"/>
    <w:rsid w:val="00CF120E"/>
    <w:rsid w:val="00CF3426"/>
    <w:rsid w:val="00D471D0"/>
    <w:rsid w:val="00D54506"/>
    <w:rsid w:val="00D55A2D"/>
    <w:rsid w:val="00D5679C"/>
    <w:rsid w:val="00D64CEC"/>
    <w:rsid w:val="00DC6104"/>
    <w:rsid w:val="00E12CFB"/>
    <w:rsid w:val="00E30E91"/>
    <w:rsid w:val="00E34C1D"/>
    <w:rsid w:val="00E56BC0"/>
    <w:rsid w:val="00E83661"/>
    <w:rsid w:val="00E8770D"/>
    <w:rsid w:val="00EA3E84"/>
    <w:rsid w:val="00EB6BF6"/>
    <w:rsid w:val="00EC35F7"/>
    <w:rsid w:val="00EC3E60"/>
    <w:rsid w:val="00ED4629"/>
    <w:rsid w:val="00ED4A68"/>
    <w:rsid w:val="00EE0E74"/>
    <w:rsid w:val="00F364F5"/>
    <w:rsid w:val="00F83819"/>
    <w:rsid w:val="00F93C73"/>
    <w:rsid w:val="00F943D7"/>
    <w:rsid w:val="00FB64D4"/>
    <w:rsid w:val="00FC73F0"/>
    <w:rsid w:val="00FE3BEB"/>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2B32F"/>
  <w15:chartTrackingRefBased/>
  <w15:docId w15:val="{21DC22DF-0374-4EA3-AA42-2B39574D5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VE"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3547"/>
  </w:style>
  <w:style w:type="paragraph" w:styleId="Ttulo1">
    <w:name w:val="heading 1"/>
    <w:basedOn w:val="Normal"/>
    <w:next w:val="Normal"/>
    <w:link w:val="Ttulo1Car"/>
    <w:uiPriority w:val="9"/>
    <w:qFormat/>
    <w:rsid w:val="00EC3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C3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C35F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C35F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C35F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C35F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C35F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C35F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C35F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35F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C35F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C35F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C35F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C35F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C35F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C35F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C35F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C35F7"/>
    <w:rPr>
      <w:rFonts w:eastAsiaTheme="majorEastAsia" w:cstheme="majorBidi"/>
      <w:color w:val="272727" w:themeColor="text1" w:themeTint="D8"/>
    </w:rPr>
  </w:style>
  <w:style w:type="paragraph" w:styleId="Puesto">
    <w:name w:val="Title"/>
    <w:basedOn w:val="Normal"/>
    <w:next w:val="Normal"/>
    <w:link w:val="PuestoCar"/>
    <w:uiPriority w:val="10"/>
    <w:qFormat/>
    <w:rsid w:val="00EC3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C35F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C35F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C35F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C35F7"/>
    <w:pPr>
      <w:spacing w:before="160"/>
      <w:jc w:val="center"/>
    </w:pPr>
    <w:rPr>
      <w:i/>
      <w:iCs/>
      <w:color w:val="404040" w:themeColor="text1" w:themeTint="BF"/>
    </w:rPr>
  </w:style>
  <w:style w:type="character" w:customStyle="1" w:styleId="CitaCar">
    <w:name w:val="Cita Car"/>
    <w:basedOn w:val="Fuentedeprrafopredeter"/>
    <w:link w:val="Cita"/>
    <w:uiPriority w:val="29"/>
    <w:rsid w:val="00EC35F7"/>
    <w:rPr>
      <w:i/>
      <w:iCs/>
      <w:color w:val="404040" w:themeColor="text1" w:themeTint="BF"/>
    </w:rPr>
  </w:style>
  <w:style w:type="paragraph" w:styleId="Prrafodelista">
    <w:name w:val="List Paragraph"/>
    <w:basedOn w:val="Normal"/>
    <w:link w:val="PrrafodelistaCar"/>
    <w:uiPriority w:val="34"/>
    <w:qFormat/>
    <w:rsid w:val="00EC35F7"/>
    <w:pPr>
      <w:ind w:left="720"/>
      <w:contextualSpacing/>
    </w:pPr>
  </w:style>
  <w:style w:type="character" w:styleId="nfasisintenso">
    <w:name w:val="Intense Emphasis"/>
    <w:basedOn w:val="Fuentedeprrafopredeter"/>
    <w:uiPriority w:val="21"/>
    <w:qFormat/>
    <w:rsid w:val="00EC35F7"/>
    <w:rPr>
      <w:i/>
      <w:iCs/>
      <w:color w:val="0F4761" w:themeColor="accent1" w:themeShade="BF"/>
    </w:rPr>
  </w:style>
  <w:style w:type="paragraph" w:styleId="Citadestacada">
    <w:name w:val="Intense Quote"/>
    <w:basedOn w:val="Normal"/>
    <w:next w:val="Normal"/>
    <w:link w:val="CitadestacadaCar"/>
    <w:uiPriority w:val="30"/>
    <w:qFormat/>
    <w:rsid w:val="00EC3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C35F7"/>
    <w:rPr>
      <w:i/>
      <w:iCs/>
      <w:color w:val="0F4761" w:themeColor="accent1" w:themeShade="BF"/>
    </w:rPr>
  </w:style>
  <w:style w:type="character" w:styleId="Referenciaintensa">
    <w:name w:val="Intense Reference"/>
    <w:basedOn w:val="Fuentedeprrafopredeter"/>
    <w:uiPriority w:val="32"/>
    <w:qFormat/>
    <w:rsid w:val="00EC35F7"/>
    <w:rPr>
      <w:b/>
      <w:bCs/>
      <w:smallCaps/>
      <w:color w:val="0F4761" w:themeColor="accent1" w:themeShade="BF"/>
      <w:spacing w:val="5"/>
    </w:rPr>
  </w:style>
  <w:style w:type="paragraph" w:styleId="Encabezado">
    <w:name w:val="header"/>
    <w:basedOn w:val="Normal"/>
    <w:link w:val="EncabezadoCar"/>
    <w:uiPriority w:val="99"/>
    <w:unhideWhenUsed/>
    <w:rsid w:val="00BB5F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5F90"/>
  </w:style>
  <w:style w:type="paragraph" w:styleId="Piedepgina">
    <w:name w:val="footer"/>
    <w:basedOn w:val="Normal"/>
    <w:link w:val="PiedepginaCar"/>
    <w:uiPriority w:val="99"/>
    <w:unhideWhenUsed/>
    <w:rsid w:val="00BB5F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5F90"/>
  </w:style>
  <w:style w:type="table" w:styleId="Tablaconcuadrcula">
    <w:name w:val="Table Grid"/>
    <w:basedOn w:val="Tablanormal"/>
    <w:uiPriority w:val="39"/>
    <w:rsid w:val="00BB5F90"/>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1">
    <w:name w:val="Titulo 1"/>
    <w:basedOn w:val="Prrafodelista"/>
    <w:autoRedefine/>
    <w:qFormat/>
    <w:rsid w:val="00257681"/>
    <w:pPr>
      <w:numPr>
        <w:numId w:val="3"/>
      </w:numPr>
      <w:spacing w:after="0" w:line="240" w:lineRule="auto"/>
      <w:jc w:val="both"/>
      <w:outlineLvl w:val="0"/>
    </w:pPr>
    <w:rPr>
      <w:rFonts w:ascii="Times New Roman" w:hAnsi="Times New Roman" w:cs="Times New Roman"/>
      <w:b/>
      <w:bCs/>
      <w:kern w:val="0"/>
      <w:sz w:val="24"/>
      <w:szCs w:val="24"/>
      <w14:ligatures w14:val="none"/>
    </w:rPr>
  </w:style>
  <w:style w:type="paragraph" w:customStyle="1" w:styleId="Titulo11">
    <w:name w:val="Titulo 1.1"/>
    <w:basedOn w:val="Titulo1"/>
    <w:link w:val="Titulo11Car"/>
    <w:qFormat/>
    <w:rsid w:val="001E2F6B"/>
    <w:pPr>
      <w:numPr>
        <w:numId w:val="6"/>
      </w:numPr>
    </w:pPr>
    <w:rPr>
      <w:bCs w:val="0"/>
    </w:rPr>
  </w:style>
  <w:style w:type="character" w:customStyle="1" w:styleId="PrrafodelistaCar">
    <w:name w:val="Párrafo de lista Car"/>
    <w:basedOn w:val="Fuentedeprrafopredeter"/>
    <w:link w:val="Prrafodelista"/>
    <w:uiPriority w:val="34"/>
    <w:rsid w:val="001E2F6B"/>
  </w:style>
  <w:style w:type="character" w:customStyle="1" w:styleId="Titulo11Car">
    <w:name w:val="Titulo 1.1 Car"/>
    <w:basedOn w:val="PrrafodelistaCar"/>
    <w:link w:val="Titulo11"/>
    <w:rsid w:val="001E2F6B"/>
    <w:rPr>
      <w:rFonts w:ascii="Times New Roman" w:hAnsi="Times New Roman" w:cs="Times New Roman"/>
      <w:b/>
      <w:kern w:val="0"/>
      <w:sz w:val="24"/>
      <w:szCs w:val="24"/>
      <w14:ligatures w14:val="none"/>
    </w:rPr>
  </w:style>
  <w:style w:type="paragraph" w:customStyle="1" w:styleId="TITULO12">
    <w:name w:val="TITULO 1.2"/>
    <w:basedOn w:val="Ttulo2"/>
    <w:link w:val="TITULO12Car"/>
    <w:qFormat/>
    <w:rsid w:val="001E2F6B"/>
    <w:pPr>
      <w:numPr>
        <w:ilvl w:val="1"/>
        <w:numId w:val="6"/>
      </w:numPr>
      <w:spacing w:after="0"/>
      <w:jc w:val="both"/>
    </w:pPr>
    <w:rPr>
      <w:rFonts w:ascii="Times New Roman" w:hAnsi="Times New Roman" w:cs="Times New Roman"/>
      <w:b/>
      <w:bCs/>
      <w:color w:val="auto"/>
      <w:sz w:val="24"/>
      <w:szCs w:val="24"/>
    </w:rPr>
  </w:style>
  <w:style w:type="character" w:customStyle="1" w:styleId="TITULO12Car">
    <w:name w:val="TITULO 1.2 Car"/>
    <w:basedOn w:val="PrrafodelistaCar"/>
    <w:link w:val="TITULO12"/>
    <w:rsid w:val="001E2F6B"/>
    <w:rPr>
      <w:rFonts w:ascii="Times New Roman" w:eastAsiaTheme="majorEastAsia" w:hAnsi="Times New Roman" w:cs="Times New Roman"/>
      <w:b/>
      <w:bCs/>
      <w:sz w:val="24"/>
      <w:szCs w:val="24"/>
    </w:rPr>
  </w:style>
  <w:style w:type="paragraph" w:customStyle="1" w:styleId="Parrafo">
    <w:name w:val="Parrafo"/>
    <w:basedOn w:val="Prrafodelista"/>
    <w:link w:val="ParrafoCar"/>
    <w:qFormat/>
    <w:rsid w:val="00F93C73"/>
    <w:pPr>
      <w:spacing w:after="0"/>
      <w:ind w:hanging="360"/>
    </w:pPr>
    <w:rPr>
      <w:rFonts w:ascii="Times New Roman" w:hAnsi="Times New Roman"/>
      <w:sz w:val="24"/>
    </w:rPr>
  </w:style>
  <w:style w:type="character" w:customStyle="1" w:styleId="ParrafoCar">
    <w:name w:val="Parrafo Car"/>
    <w:basedOn w:val="Titulo11Car"/>
    <w:link w:val="Parrafo"/>
    <w:rsid w:val="00F93C73"/>
    <w:rPr>
      <w:rFonts w:ascii="Times New Roman" w:hAnsi="Times New Roman" w:cs="Times New Roman"/>
      <w:b w:val="0"/>
      <w:kern w:val="0"/>
      <w:sz w:val="24"/>
      <w:szCs w:val="24"/>
      <w14:ligatures w14:val="none"/>
    </w:rPr>
  </w:style>
  <w:style w:type="paragraph" w:customStyle="1" w:styleId="Cuadros">
    <w:name w:val="Cuadros"/>
    <w:basedOn w:val="Ttulo3"/>
    <w:link w:val="CuadrosCar"/>
    <w:qFormat/>
    <w:rsid w:val="00F93C73"/>
    <w:pPr>
      <w:spacing w:before="40" w:after="0"/>
      <w:ind w:left="1068"/>
      <w:jc w:val="both"/>
    </w:pPr>
    <w:rPr>
      <w:rFonts w:ascii="Times New Roman" w:hAnsi="Times New Roman"/>
      <w:color w:val="000000" w:themeColor="text1"/>
      <w:sz w:val="24"/>
    </w:rPr>
  </w:style>
  <w:style w:type="character" w:customStyle="1" w:styleId="CuadrosCar">
    <w:name w:val="Cuadros Car"/>
    <w:basedOn w:val="TITULO12Car"/>
    <w:link w:val="Cuadros"/>
    <w:rsid w:val="00F93C73"/>
    <w:rPr>
      <w:rFonts w:ascii="Times New Roman" w:eastAsiaTheme="majorEastAsia" w:hAnsi="Times New Roman" w:cstheme="majorBidi"/>
      <w:b w:val="0"/>
      <w:bCs w:val="0"/>
      <w:color w:val="000000" w:themeColor="text1"/>
      <w:sz w:val="24"/>
      <w:szCs w:val="28"/>
    </w:rPr>
  </w:style>
  <w:style w:type="paragraph" w:customStyle="1" w:styleId="SubTitulo2">
    <w:name w:val="SubTitulo2"/>
    <w:basedOn w:val="Normal"/>
    <w:link w:val="SubTitulo2Car"/>
    <w:qFormat/>
    <w:rsid w:val="0029413B"/>
    <w:pPr>
      <w:spacing w:after="0" w:line="240" w:lineRule="auto"/>
      <w:ind w:left="322" w:right="40"/>
      <w:jc w:val="center"/>
    </w:pPr>
    <w:rPr>
      <w:rFonts w:ascii="Times New Roman" w:hAnsi="Times New Roman" w:cs="Times New Roman"/>
      <w:kern w:val="0"/>
      <w:sz w:val="24"/>
      <w:szCs w:val="24"/>
      <w14:ligatures w14:val="none"/>
    </w:rPr>
  </w:style>
  <w:style w:type="character" w:customStyle="1" w:styleId="SubTitulo2Car">
    <w:name w:val="SubTitulo2 Car"/>
    <w:basedOn w:val="Fuentedeprrafopredeter"/>
    <w:link w:val="SubTitulo2"/>
    <w:rsid w:val="0029413B"/>
    <w:rPr>
      <w:rFonts w:ascii="Times New Roman" w:hAnsi="Times New Roman" w:cs="Times New Roman"/>
      <w:kern w:val="0"/>
      <w:sz w:val="24"/>
      <w:szCs w:val="24"/>
      <w14:ligatures w14:val="none"/>
    </w:rPr>
  </w:style>
  <w:style w:type="character" w:styleId="Refdecomentario">
    <w:name w:val="annotation reference"/>
    <w:basedOn w:val="Fuentedeprrafopredeter"/>
    <w:uiPriority w:val="99"/>
    <w:semiHidden/>
    <w:unhideWhenUsed/>
    <w:rsid w:val="00E8770D"/>
    <w:rPr>
      <w:sz w:val="16"/>
      <w:szCs w:val="16"/>
    </w:rPr>
  </w:style>
  <w:style w:type="paragraph" w:styleId="Textocomentario">
    <w:name w:val="annotation text"/>
    <w:basedOn w:val="Normal"/>
    <w:link w:val="TextocomentarioCar"/>
    <w:uiPriority w:val="99"/>
    <w:unhideWhenUsed/>
    <w:rsid w:val="00E8770D"/>
    <w:pPr>
      <w:spacing w:line="240" w:lineRule="auto"/>
    </w:pPr>
    <w:rPr>
      <w:sz w:val="20"/>
      <w:szCs w:val="20"/>
    </w:rPr>
  </w:style>
  <w:style w:type="character" w:customStyle="1" w:styleId="TextocomentarioCar">
    <w:name w:val="Texto comentario Car"/>
    <w:basedOn w:val="Fuentedeprrafopredeter"/>
    <w:link w:val="Textocomentario"/>
    <w:uiPriority w:val="99"/>
    <w:rsid w:val="00E8770D"/>
    <w:rPr>
      <w:sz w:val="20"/>
      <w:szCs w:val="20"/>
    </w:rPr>
  </w:style>
  <w:style w:type="paragraph" w:styleId="Asuntodelcomentario">
    <w:name w:val="annotation subject"/>
    <w:basedOn w:val="Textocomentario"/>
    <w:next w:val="Textocomentario"/>
    <w:link w:val="AsuntodelcomentarioCar"/>
    <w:uiPriority w:val="99"/>
    <w:semiHidden/>
    <w:unhideWhenUsed/>
    <w:rsid w:val="00E8770D"/>
    <w:rPr>
      <w:b/>
      <w:bCs/>
    </w:rPr>
  </w:style>
  <w:style w:type="character" w:customStyle="1" w:styleId="AsuntodelcomentarioCar">
    <w:name w:val="Asunto del comentario Car"/>
    <w:basedOn w:val="TextocomentarioCar"/>
    <w:link w:val="Asuntodelcomentario"/>
    <w:uiPriority w:val="99"/>
    <w:semiHidden/>
    <w:rsid w:val="00E8770D"/>
    <w:rPr>
      <w:b/>
      <w:bCs/>
      <w:sz w:val="20"/>
      <w:szCs w:val="20"/>
    </w:rPr>
  </w:style>
  <w:style w:type="character" w:styleId="Hipervnculo">
    <w:name w:val="Hyperlink"/>
    <w:basedOn w:val="Fuentedeprrafopredeter"/>
    <w:uiPriority w:val="99"/>
    <w:unhideWhenUsed/>
    <w:rsid w:val="00392834"/>
    <w:rPr>
      <w:color w:val="467886" w:themeColor="hyperlink"/>
      <w:u w:val="single"/>
    </w:rPr>
  </w:style>
  <w:style w:type="character" w:customStyle="1" w:styleId="UnresolvedMention">
    <w:name w:val="Unresolved Mention"/>
    <w:basedOn w:val="Fuentedeprrafopredeter"/>
    <w:uiPriority w:val="99"/>
    <w:semiHidden/>
    <w:unhideWhenUsed/>
    <w:rsid w:val="00392834"/>
    <w:rPr>
      <w:color w:val="605E5C"/>
      <w:shd w:val="clear" w:color="auto" w:fill="E1DFDD"/>
    </w:rPr>
  </w:style>
  <w:style w:type="paragraph" w:styleId="Textodeglobo">
    <w:name w:val="Balloon Text"/>
    <w:basedOn w:val="Normal"/>
    <w:link w:val="TextodegloboCar"/>
    <w:uiPriority w:val="99"/>
    <w:semiHidden/>
    <w:unhideWhenUsed/>
    <w:rsid w:val="009B4CB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B4CB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03396">
      <w:bodyDiv w:val="1"/>
      <w:marLeft w:val="0"/>
      <w:marRight w:val="0"/>
      <w:marTop w:val="0"/>
      <w:marBottom w:val="0"/>
      <w:divBdr>
        <w:top w:val="none" w:sz="0" w:space="0" w:color="auto"/>
        <w:left w:val="none" w:sz="0" w:space="0" w:color="auto"/>
        <w:bottom w:val="none" w:sz="0" w:space="0" w:color="auto"/>
        <w:right w:val="none" w:sz="0" w:space="0" w:color="auto"/>
      </w:divBdr>
      <w:divsChild>
        <w:div w:id="511531108">
          <w:marLeft w:val="0"/>
          <w:marRight w:val="0"/>
          <w:marTop w:val="0"/>
          <w:marBottom w:val="0"/>
          <w:divBdr>
            <w:top w:val="none" w:sz="0" w:space="0" w:color="auto"/>
            <w:left w:val="none" w:sz="0" w:space="0" w:color="auto"/>
            <w:bottom w:val="none" w:sz="0" w:space="0" w:color="auto"/>
            <w:right w:val="none" w:sz="0" w:space="0" w:color="auto"/>
          </w:divBdr>
          <w:divsChild>
            <w:div w:id="1212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2855">
      <w:bodyDiv w:val="1"/>
      <w:marLeft w:val="0"/>
      <w:marRight w:val="0"/>
      <w:marTop w:val="0"/>
      <w:marBottom w:val="0"/>
      <w:divBdr>
        <w:top w:val="none" w:sz="0" w:space="0" w:color="auto"/>
        <w:left w:val="none" w:sz="0" w:space="0" w:color="auto"/>
        <w:bottom w:val="none" w:sz="0" w:space="0" w:color="auto"/>
        <w:right w:val="none" w:sz="0" w:space="0" w:color="auto"/>
      </w:divBdr>
    </w:div>
    <w:div w:id="1608657609">
      <w:bodyDiv w:val="1"/>
      <w:marLeft w:val="0"/>
      <w:marRight w:val="0"/>
      <w:marTop w:val="0"/>
      <w:marBottom w:val="0"/>
      <w:divBdr>
        <w:top w:val="none" w:sz="0" w:space="0" w:color="auto"/>
        <w:left w:val="none" w:sz="0" w:space="0" w:color="auto"/>
        <w:bottom w:val="none" w:sz="0" w:space="0" w:color="auto"/>
        <w:right w:val="none" w:sz="0" w:space="0" w:color="auto"/>
      </w:divBdr>
      <w:divsChild>
        <w:div w:id="877202345">
          <w:marLeft w:val="0"/>
          <w:marRight w:val="0"/>
          <w:marTop w:val="0"/>
          <w:marBottom w:val="0"/>
          <w:divBdr>
            <w:top w:val="none" w:sz="0" w:space="0" w:color="auto"/>
            <w:left w:val="none" w:sz="0" w:space="0" w:color="auto"/>
            <w:bottom w:val="none" w:sz="0" w:space="0" w:color="auto"/>
            <w:right w:val="none" w:sz="0" w:space="0" w:color="auto"/>
          </w:divBdr>
          <w:divsChild>
            <w:div w:id="1852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4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jpe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footer" Target="footer1.xml"/><Relationship Id="rId170" Type="http://schemas.openxmlformats.org/officeDocument/2006/relationships/image" Target="media/image163.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jp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jpe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image" Target="media/image149.jpg"/><Relationship Id="rId164" Type="http://schemas.openxmlformats.org/officeDocument/2006/relationships/image" Target="media/image157.jpg"/><Relationship Id="rId169" Type="http://schemas.openxmlformats.org/officeDocument/2006/relationships/image" Target="media/image162.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jp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4E278-F18C-435E-BEE2-DFECBA683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214</Pages>
  <Words>15397</Words>
  <Characters>84689</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Wngho</dc:creator>
  <cp:keywords/>
  <dc:description/>
  <cp:lastModifiedBy>nius</cp:lastModifiedBy>
  <cp:revision>6</cp:revision>
  <cp:lastPrinted>2024-11-29T09:22:00Z</cp:lastPrinted>
  <dcterms:created xsi:type="dcterms:W3CDTF">2024-11-28T16:00:00Z</dcterms:created>
  <dcterms:modified xsi:type="dcterms:W3CDTF">2024-11-29T09:34:00Z</dcterms:modified>
</cp:coreProperties>
</file>